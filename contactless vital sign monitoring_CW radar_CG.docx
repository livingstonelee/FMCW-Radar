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4C4C31" w14:textId="77777777" w:rsidR="008A78F3" w:rsidRPr="008A78F3" w:rsidRDefault="008A78F3" w:rsidP="008A78F3">
      <w:pPr>
        <w:spacing w:line="480" w:lineRule="auto"/>
        <w:rPr>
          <w:rFonts w:ascii="Times" w:hAnsi="Times"/>
          <w:b/>
        </w:rPr>
      </w:pPr>
      <w:r w:rsidRPr="008A78F3">
        <w:rPr>
          <w:rFonts w:ascii="Times" w:hAnsi="Times"/>
          <w:b/>
        </w:rPr>
        <w:t xml:space="preserve">[ChNum] </w:t>
      </w:r>
    </w:p>
    <w:p w14:paraId="6A13F0B4" w14:textId="77777777" w:rsidR="008A78F3" w:rsidRPr="008A78F3" w:rsidRDefault="008A78F3" w:rsidP="008A78F3">
      <w:pPr>
        <w:spacing w:line="480" w:lineRule="auto"/>
        <w:rPr>
          <w:rFonts w:ascii="Times" w:hAnsi="Times"/>
          <w:b/>
        </w:rPr>
      </w:pPr>
      <w:r w:rsidRPr="008A78F3">
        <w:rPr>
          <w:rFonts w:ascii="Times" w:hAnsi="Times"/>
          <w:b/>
        </w:rPr>
        <w:t xml:space="preserve">[ChTitle] </w:t>
      </w:r>
    </w:p>
    <w:p w14:paraId="1A0621BA" w14:textId="77777777" w:rsidR="008A78F3" w:rsidRPr="008A78F3" w:rsidRDefault="008A78F3" w:rsidP="00257219">
      <w:pPr>
        <w:spacing w:line="480" w:lineRule="auto"/>
        <w:rPr>
          <w:rFonts w:ascii="Times" w:hAnsi="Times"/>
          <w:b/>
        </w:rPr>
      </w:pPr>
      <w:r w:rsidRPr="008A78F3">
        <w:rPr>
          <w:rFonts w:ascii="Times" w:hAnsi="Times"/>
          <w:b/>
        </w:rPr>
        <w:t>[Author Name(s)]</w:t>
      </w:r>
    </w:p>
    <w:p w14:paraId="7848AB77" w14:textId="77777777" w:rsidR="008A78F3" w:rsidRPr="008A78F3" w:rsidRDefault="008A78F3" w:rsidP="00257219">
      <w:pPr>
        <w:spacing w:line="480" w:lineRule="auto"/>
        <w:rPr>
          <w:rFonts w:ascii="Times" w:hAnsi="Times"/>
          <w:b/>
        </w:rPr>
      </w:pPr>
      <w:commentRangeStart w:id="0"/>
      <w:r w:rsidRPr="008A78F3">
        <w:rPr>
          <w:rFonts w:ascii="Times" w:hAnsi="Times"/>
          <w:b/>
        </w:rPr>
        <w:t>[Author Affiliaton(s)]</w:t>
      </w:r>
      <w:commentRangeEnd w:id="0"/>
      <w:r>
        <w:rPr>
          <w:rStyle w:val="a6"/>
        </w:rPr>
        <w:commentReference w:id="0"/>
      </w:r>
    </w:p>
    <w:p w14:paraId="16E6FEB3" w14:textId="01F2767A" w:rsidR="008A78F3" w:rsidRDefault="00973DB2" w:rsidP="00257219">
      <w:pPr>
        <w:spacing w:line="480" w:lineRule="auto"/>
        <w:rPr>
          <w:rFonts w:ascii="Times" w:hAnsi="Times"/>
          <w:b/>
          <w:lang w:eastAsia="zh-CN"/>
        </w:rPr>
      </w:pPr>
      <w:ins w:id="1" w:author="顾 昌展" w:date="2020-07-12T16:21:00Z">
        <w:r>
          <w:rPr>
            <w:rFonts w:ascii="Times" w:hAnsi="Times" w:hint="eastAsia"/>
            <w:b/>
            <w:lang w:eastAsia="zh-CN"/>
          </w:rPr>
          <w:t>P</w:t>
        </w:r>
        <w:r>
          <w:rPr>
            <w:rFonts w:ascii="Times" w:hAnsi="Times"/>
            <w:b/>
            <w:lang w:eastAsia="zh-CN"/>
          </w:rPr>
          <w:t>lease add the names, and affiliations</w:t>
        </w:r>
      </w:ins>
    </w:p>
    <w:p w14:paraId="36C5E648" w14:textId="77777777" w:rsidR="00220C68" w:rsidRPr="00933646" w:rsidRDefault="00220C68" w:rsidP="00257219">
      <w:pPr>
        <w:spacing w:line="480" w:lineRule="auto"/>
        <w:rPr>
          <w:rFonts w:ascii="Times" w:hAnsi="Times"/>
          <w:b/>
        </w:rPr>
      </w:pPr>
      <w:r w:rsidRPr="00933646">
        <w:rPr>
          <w:rFonts w:ascii="Times" w:hAnsi="Times"/>
          <w:b/>
        </w:rPr>
        <w:t>[NON PRINT ITEMS]</w:t>
      </w:r>
    </w:p>
    <w:p w14:paraId="6120160C" w14:textId="77777777" w:rsidR="00220C68" w:rsidRPr="00933646" w:rsidRDefault="00220C68" w:rsidP="00257219">
      <w:pPr>
        <w:spacing w:line="480" w:lineRule="auto"/>
        <w:rPr>
          <w:rFonts w:ascii="Times" w:hAnsi="Times"/>
          <w:b/>
        </w:rPr>
      </w:pPr>
    </w:p>
    <w:p w14:paraId="26FAA58D" w14:textId="77777777" w:rsidR="00933646" w:rsidRPr="008A78F3" w:rsidRDefault="00933646" w:rsidP="00257219">
      <w:pPr>
        <w:spacing w:line="480" w:lineRule="auto"/>
        <w:rPr>
          <w:rFonts w:ascii="Times" w:hAnsi="Times"/>
          <w:b/>
        </w:rPr>
      </w:pPr>
      <w:commentRangeStart w:id="2"/>
      <w:r w:rsidRPr="008A78F3">
        <w:rPr>
          <w:rFonts w:ascii="Times" w:hAnsi="Times"/>
          <w:b/>
        </w:rPr>
        <w:t>Abstract:</w:t>
      </w:r>
      <w:commentRangeEnd w:id="2"/>
      <w:r w:rsidR="008A78F3">
        <w:rPr>
          <w:rStyle w:val="a6"/>
        </w:rPr>
        <w:commentReference w:id="2"/>
      </w:r>
    </w:p>
    <w:p w14:paraId="78ADC7DE" w14:textId="3E6D2A3E" w:rsidR="00933646" w:rsidRDefault="001947F9" w:rsidP="005D160B">
      <w:pPr>
        <w:ind w:firstLineChars="100" w:firstLine="240"/>
        <w:rPr>
          <w:lang w:eastAsia="zh-CN"/>
        </w:rPr>
      </w:pPr>
      <w:r w:rsidRPr="00677D61">
        <w:rPr>
          <w:rFonts w:hint="eastAsia"/>
          <w:lang w:eastAsia="zh-CN"/>
        </w:rPr>
        <w:t>This</w:t>
      </w:r>
      <w:r w:rsidRPr="00677D61">
        <w:rPr>
          <w:lang w:eastAsia="zh-CN"/>
        </w:rPr>
        <w:t xml:space="preserve"> chapter </w:t>
      </w:r>
      <w:r w:rsidR="00677D61" w:rsidRPr="00677D61">
        <w:rPr>
          <w:lang w:eastAsia="zh-CN"/>
        </w:rPr>
        <w:t xml:space="preserve">presents the contactless vital sign monitoring through </w:t>
      </w:r>
      <w:r w:rsidR="00677D61">
        <w:rPr>
          <w:lang w:eastAsia="zh-CN"/>
        </w:rPr>
        <w:t>Continuous-waves (CW) radar senso</w:t>
      </w:r>
      <w:r w:rsidR="00677D61">
        <w:rPr>
          <w:rFonts w:hint="eastAsia"/>
          <w:lang w:eastAsia="zh-CN"/>
        </w:rPr>
        <w:t>r</w:t>
      </w:r>
      <w:r w:rsidR="00677D61">
        <w:rPr>
          <w:lang w:eastAsia="zh-CN"/>
        </w:rPr>
        <w:t xml:space="preserve">. The chapter is mainly divided into two parts, </w:t>
      </w:r>
      <w:r w:rsidR="00677D61" w:rsidRPr="00677D61">
        <w:rPr>
          <w:lang w:eastAsia="zh-CN"/>
        </w:rPr>
        <w:t>contactless vital sign monitoring</w:t>
      </w:r>
      <w:r w:rsidR="00677D61">
        <w:rPr>
          <w:lang w:eastAsia="zh-CN"/>
        </w:rPr>
        <w:t xml:space="preserve"> through CW radar sensor and </w:t>
      </w:r>
      <w:r w:rsidR="00677D61" w:rsidRPr="00677D61">
        <w:rPr>
          <w:lang w:eastAsia="zh-CN"/>
        </w:rPr>
        <w:t>contactless vital sign monitoring</w:t>
      </w:r>
      <w:r w:rsidR="00677D61">
        <w:rPr>
          <w:lang w:eastAsia="zh-CN"/>
        </w:rPr>
        <w:t xml:space="preserve"> through </w:t>
      </w:r>
      <w:r w:rsidR="003B4EFC">
        <w:rPr>
          <w:lang w:eastAsia="zh-CN"/>
        </w:rPr>
        <w:t>frequency-modulated</w:t>
      </w:r>
      <w:r w:rsidR="00825532">
        <w:rPr>
          <w:lang w:eastAsia="zh-CN"/>
        </w:rPr>
        <w:t xml:space="preserve"> </w:t>
      </w:r>
      <w:r w:rsidR="003B4EFC">
        <w:rPr>
          <w:lang w:eastAsia="zh-CN"/>
        </w:rPr>
        <w:t>Continuous-waves</w:t>
      </w:r>
      <w:r w:rsidR="003B4EFC">
        <w:rPr>
          <w:rFonts w:hint="eastAsia"/>
          <w:lang w:eastAsia="zh-CN"/>
        </w:rPr>
        <w:t xml:space="preserve"> (</w:t>
      </w:r>
      <w:r w:rsidR="00677D61">
        <w:rPr>
          <w:lang w:eastAsia="zh-CN"/>
        </w:rPr>
        <w:t>FMCW</w:t>
      </w:r>
      <w:r w:rsidR="003B4EFC">
        <w:rPr>
          <w:lang w:eastAsia="zh-CN"/>
        </w:rPr>
        <w:t>)</w:t>
      </w:r>
      <w:r w:rsidR="00677D61">
        <w:rPr>
          <w:lang w:eastAsia="zh-CN"/>
        </w:rPr>
        <w:t xml:space="preserve"> radar sensor. The theory and signal processing algorithm of the radar are introduced.</w:t>
      </w:r>
      <w:r w:rsidR="005C5F41">
        <w:rPr>
          <w:lang w:eastAsia="zh-CN"/>
        </w:rPr>
        <w:t xml:space="preserve"> The architectures of the CW/FMCW radar systems are simple, which </w:t>
      </w:r>
      <w:r w:rsidR="005C5F41" w:rsidRPr="00C32B02">
        <w:t>facilitates the integration of radar technology into compact devices.</w:t>
      </w:r>
      <w:r w:rsidR="001E750C">
        <w:rPr>
          <w:lang w:eastAsia="zh-CN"/>
        </w:rPr>
        <w:t xml:space="preserve"> </w:t>
      </w:r>
      <w:r w:rsidR="005C5F41">
        <w:rPr>
          <w:lang w:eastAsia="zh-CN"/>
        </w:rPr>
        <w:t xml:space="preserve"> Commercial CW/FMCW </w:t>
      </w:r>
      <w:r w:rsidR="005D160B">
        <w:rPr>
          <w:rFonts w:hint="eastAsia"/>
          <w:lang w:eastAsia="zh-CN"/>
        </w:rPr>
        <w:t>rada</w:t>
      </w:r>
      <w:r w:rsidR="005D160B">
        <w:rPr>
          <w:lang w:eastAsia="zh-CN"/>
        </w:rPr>
        <w:t xml:space="preserve">r front-end transceivers are widely provided. With the advantage of </w:t>
      </w:r>
      <w:r w:rsidR="005D160B" w:rsidRPr="005D160B">
        <w:rPr>
          <w:lang w:eastAsia="zh-CN"/>
        </w:rPr>
        <w:t>strong environmental adaptability</w:t>
      </w:r>
      <w:r w:rsidR="005D160B">
        <w:rPr>
          <w:lang w:eastAsia="zh-CN"/>
        </w:rPr>
        <w:t>, low power consumption, p</w:t>
      </w:r>
      <w:r w:rsidR="005D160B" w:rsidRPr="005D160B">
        <w:rPr>
          <w:lang w:eastAsia="zh-CN"/>
        </w:rPr>
        <w:t>enetrability</w:t>
      </w:r>
      <w:r w:rsidR="005D160B">
        <w:rPr>
          <w:lang w:eastAsia="zh-CN"/>
        </w:rPr>
        <w:t xml:space="preserve">, CW/FMCW </w:t>
      </w:r>
      <w:r w:rsidR="005D160B">
        <w:rPr>
          <w:rFonts w:hint="eastAsia"/>
          <w:lang w:eastAsia="zh-CN"/>
        </w:rPr>
        <w:t>rada</w:t>
      </w:r>
      <w:r w:rsidR="005D160B">
        <w:rPr>
          <w:lang w:eastAsia="zh-CN"/>
        </w:rPr>
        <w:t xml:space="preserve">rs are promising for </w:t>
      </w:r>
      <w:r w:rsidR="005D160B" w:rsidRPr="00677D61">
        <w:rPr>
          <w:lang w:eastAsia="zh-CN"/>
        </w:rPr>
        <w:t>contactless vital sign monitoring</w:t>
      </w:r>
      <w:r w:rsidR="005D160B">
        <w:rPr>
          <w:lang w:eastAsia="zh-CN"/>
        </w:rPr>
        <w:t xml:space="preserve"> application. This chapter introduces their potential application in </w:t>
      </w:r>
      <w:r w:rsidR="005D160B" w:rsidRPr="005D160B">
        <w:rPr>
          <w:lang w:eastAsia="zh-CN"/>
        </w:rPr>
        <w:t>cardiopulmonary monitoring, human gait recognition, cancer medical application, indoor human tracking</w:t>
      </w:r>
      <w:r w:rsidR="005D160B">
        <w:rPr>
          <w:lang w:eastAsia="zh-CN"/>
        </w:rPr>
        <w:t>.</w:t>
      </w:r>
    </w:p>
    <w:p w14:paraId="7CFA6589" w14:textId="77777777" w:rsidR="00987CF7" w:rsidRPr="005D160B" w:rsidRDefault="00987CF7" w:rsidP="005D160B">
      <w:pPr>
        <w:ind w:firstLineChars="100" w:firstLine="240"/>
        <w:rPr>
          <w:lang w:eastAsia="zh-CN"/>
        </w:rPr>
      </w:pPr>
    </w:p>
    <w:p w14:paraId="3DD991F3" w14:textId="63626F86" w:rsidR="008A78F3" w:rsidRDefault="00220C68" w:rsidP="008A78F3">
      <w:pPr>
        <w:spacing w:line="480" w:lineRule="auto"/>
        <w:rPr>
          <w:rFonts w:ascii="Times" w:hAnsi="Times"/>
        </w:rPr>
      </w:pPr>
      <w:commentRangeStart w:id="3"/>
      <w:r w:rsidRPr="00933646">
        <w:rPr>
          <w:rFonts w:ascii="Times" w:hAnsi="Times"/>
          <w:b/>
        </w:rPr>
        <w:t xml:space="preserve">Key Words: </w:t>
      </w:r>
      <w:commentRangeEnd w:id="3"/>
      <w:r w:rsidR="008A78F3">
        <w:rPr>
          <w:rStyle w:val="a6"/>
        </w:rPr>
        <w:commentReference w:id="3"/>
      </w:r>
      <w:r w:rsidR="001E750C" w:rsidRPr="004266EF">
        <w:rPr>
          <w:sz w:val="21"/>
          <w:lang w:eastAsia="zh-CN"/>
        </w:rPr>
        <w:t xml:space="preserve"> </w:t>
      </w:r>
      <w:r w:rsidR="001E750C" w:rsidRPr="004266EF">
        <w:rPr>
          <w:rStyle w:val="af4"/>
          <w:sz w:val="21"/>
        </w:rPr>
        <w:t xml:space="preserve">radar, CW, FMCW, </w:t>
      </w:r>
      <w:r w:rsidR="00825532">
        <w:rPr>
          <w:rStyle w:val="af4"/>
          <w:sz w:val="21"/>
        </w:rPr>
        <w:t>c</w:t>
      </w:r>
      <w:r w:rsidR="001E750C" w:rsidRPr="004266EF">
        <w:rPr>
          <w:rStyle w:val="af4"/>
          <w:sz w:val="21"/>
        </w:rPr>
        <w:t xml:space="preserve">ardiopulmonary </w:t>
      </w:r>
      <w:r w:rsidR="001E750C" w:rsidRPr="004266EF">
        <w:rPr>
          <w:rStyle w:val="af4"/>
          <w:rFonts w:hint="eastAsia"/>
          <w:sz w:val="21"/>
        </w:rPr>
        <w:t>m</w:t>
      </w:r>
      <w:r w:rsidR="001E750C" w:rsidRPr="004266EF">
        <w:rPr>
          <w:rStyle w:val="af4"/>
          <w:sz w:val="21"/>
        </w:rPr>
        <w:t xml:space="preserve">onitoring, human gait recognition, </w:t>
      </w:r>
      <w:r w:rsidR="00825532">
        <w:rPr>
          <w:rStyle w:val="af4"/>
          <w:sz w:val="21"/>
        </w:rPr>
        <w:t>c</w:t>
      </w:r>
      <w:r w:rsidR="001E750C" w:rsidRPr="004266EF">
        <w:rPr>
          <w:rStyle w:val="af4"/>
          <w:sz w:val="21"/>
        </w:rPr>
        <w:t>ancer medical application</w:t>
      </w:r>
      <w:r w:rsidR="00825532">
        <w:rPr>
          <w:rStyle w:val="af4"/>
          <w:sz w:val="21"/>
        </w:rPr>
        <w:t>,</w:t>
      </w:r>
      <w:r w:rsidR="00825532" w:rsidRPr="00825532">
        <w:t xml:space="preserve"> </w:t>
      </w:r>
      <w:r w:rsidR="00825532">
        <w:rPr>
          <w:rStyle w:val="af4"/>
          <w:sz w:val="21"/>
        </w:rPr>
        <w:t>i</w:t>
      </w:r>
      <w:r w:rsidR="00825532" w:rsidRPr="00825532">
        <w:rPr>
          <w:rStyle w:val="af4"/>
          <w:sz w:val="21"/>
        </w:rPr>
        <w:t>ndoor human tracking</w:t>
      </w:r>
    </w:p>
    <w:p w14:paraId="5EC0EC52" w14:textId="77777777" w:rsidR="008A78F3" w:rsidRDefault="008A78F3" w:rsidP="008A78F3">
      <w:pPr>
        <w:spacing w:line="480" w:lineRule="auto"/>
        <w:rPr>
          <w:rFonts w:ascii="Times" w:hAnsi="Times"/>
          <w:b/>
        </w:rPr>
      </w:pPr>
    </w:p>
    <w:p w14:paraId="2A36E5D9" w14:textId="77777777" w:rsidR="008A78F3" w:rsidRDefault="008A78F3" w:rsidP="008A78F3">
      <w:pPr>
        <w:spacing w:line="480" w:lineRule="auto"/>
        <w:rPr>
          <w:rFonts w:ascii="Times" w:hAnsi="Times"/>
          <w:b/>
        </w:rPr>
      </w:pPr>
    </w:p>
    <w:p w14:paraId="1CDA4C03" w14:textId="750831C5" w:rsidR="002456AE" w:rsidRDefault="00E51303" w:rsidP="007206A6">
      <w:pPr>
        <w:pStyle w:val="1"/>
        <w:jc w:val="center"/>
      </w:pPr>
      <w:ins w:id="4" w:author="顾 昌展" w:date="2020-07-12T16:20:00Z">
        <w:r>
          <w:lastRenderedPageBreak/>
          <w:t>Radar based</w:t>
        </w:r>
      </w:ins>
      <w:ins w:id="5" w:author="顾 昌展" w:date="2020-07-12T16:21:00Z">
        <w:r w:rsidR="004A0265">
          <w:t xml:space="preserve"> </w:t>
        </w:r>
      </w:ins>
      <w:r w:rsidR="007206A6" w:rsidRPr="007206A6">
        <w:t>vital sign monitoring</w:t>
      </w:r>
    </w:p>
    <w:p w14:paraId="3E0EEDE2" w14:textId="42673AF5" w:rsidR="007206A6" w:rsidRDefault="003B4EFC" w:rsidP="008717FC">
      <w:pPr>
        <w:pStyle w:val="21"/>
        <w:numPr>
          <w:ilvl w:val="0"/>
          <w:numId w:val="5"/>
        </w:numPr>
      </w:pPr>
      <w:r>
        <w:t>I</w:t>
      </w:r>
      <w:r w:rsidR="007206A6">
        <w:t>ntroduction</w:t>
      </w:r>
    </w:p>
    <w:p w14:paraId="6F2C79B9" w14:textId="77777777" w:rsidR="00700E4F" w:rsidRDefault="00700E4F" w:rsidP="00700E4F">
      <w:pPr>
        <w:ind w:firstLineChars="100" w:firstLine="240"/>
      </w:pPr>
      <w:r>
        <w:t>Vital sign monitoring has become hot research topic in the fields of consumer electronics, biomedical applications, and through-wall detections. In these application scenarios, mainstream solutions include contact-based sensors, camera-based solutions, and microwave radar systems.</w:t>
      </w:r>
    </w:p>
    <w:p w14:paraId="1846B3F5" w14:textId="77777777" w:rsidR="00700E4F" w:rsidRDefault="00700E4F" w:rsidP="00700E4F">
      <w:pPr>
        <w:ind w:firstLineChars="100" w:firstLine="240"/>
      </w:pPr>
      <w:r>
        <w:t>For contact-based sensor, its advantages and disadvantages come from its own characteristics: it needs to be in contact to take effect. Therefore, wearing for a long time or requiring frequent contact will bring uncomfortable feeling to the user, which greatly reducing the convenience of the sensors. For camera-based solution, its advantage is that it has a wide range of uses, and tracking and detecting objects is more intuitive. But it also has disadvantages: 1) It is extremely dependent on light. When the light conditions are not good or there is interference from other light sources, the imaging ability drops rapidly. 2) It cannot penetrate objects. When there is an obstacle between the camera and the target, the camera-based solution is completely ineffective. 3) Most camera-based solutions can only provide two-dimensional image information. Even if some cameras can provide depth information [1][2], there is still no method that can better distinguish between people and other static objects.</w:t>
      </w:r>
    </w:p>
    <w:p w14:paraId="6B727A52" w14:textId="77777777" w:rsidR="00700E4F" w:rsidRDefault="00700E4F" w:rsidP="00700E4F">
      <w:pPr>
        <w:ind w:firstLineChars="100" w:firstLine="240"/>
      </w:pPr>
      <w:r>
        <w:t>Compared with conventional contact-based sensors and camera-based solutions, microwave radar systems have their own natural advantages. First, the microwave radar system is a contactless solution and therefore has good convenience in use. Second, microwave radar systems do not depend on light and can penetrate obstacles well [3]-[5]. More importantly, radar sensors are more sensitive to small movements. Based on Doppler and micro-Doppler characteristics, radar sensors can obtain very small movements of target objects such as human respiration and heartbeat [6]-[9].</w:t>
      </w:r>
    </w:p>
    <w:p w14:paraId="0CC16DCF" w14:textId="21CB7E19" w:rsidR="003B4EFC" w:rsidRPr="004337F3" w:rsidRDefault="00700E4F" w:rsidP="00700E4F">
      <w:pPr>
        <w:ind w:firstLineChars="100" w:firstLine="240"/>
        <w:rPr>
          <w:lang w:eastAsia="zh-CN"/>
        </w:rPr>
      </w:pPr>
      <w:r>
        <w:t xml:space="preserve">Continuous-wave (CW) radar has the advantages of low transmit power, high sensitivity and simple structure. Therefore, it is widely used in various fields. Typically, CW radars are divided into two categories: 1) unmodulated CW systems and 2) modulated CW solutions. A typical example of an unmodulated continuous wave system is an interferometer (Doppler) radar [10][11], which operates on a single-tone CW to obtain the target's phase history. In addition, this kind of radar has high accuracy in displacement and velocity measurement [4][6][12]. However, it is difficult for CW radar to obtain the absolute range information of the target. Modulated continuous wave radar includes frequency shift keyed radar [13], stepped frequency continuous wave radar [14] and frequency modulated continuous wave (FMCW) radar [15]-[21]. As one of the most popular types, FMCW radar can easily and accurately obtain the accurate distance information of the target. In addition, if the coherence of the system is achieved, FMCW radar can extract Doppler information related to the radial velocity of the target and measure the displacement of the target. However, the hardware and signal processing of the FMCW system to measure range profile is much more complicated than the hardware </w:t>
      </w:r>
      <w:r>
        <w:lastRenderedPageBreak/>
        <w:t>and signal processing of the unmodulated CW system. Moreover, the displacement accuracy of the FMCW radar may not be as good as that of the unmodulated CW system, which can easily achieve sub-millimeter accuracy [15]. By making the radar coherent, the phase history of the target can be preserved during the coherent processing interval (CPI), so that Doppler information can be derived, which provides two dimensions: distance and Doppler. This two-dimensional information can help isolate the required moving target from the surrounding static clutter, thereby achieving the detection of vital signals</w:t>
      </w:r>
      <w:r w:rsidR="003B4EFC" w:rsidRPr="0098298B">
        <w:t>.</w:t>
      </w:r>
    </w:p>
    <w:p w14:paraId="7C47E9B4" w14:textId="14AB6A39" w:rsidR="007206A6" w:rsidRDefault="0051497B" w:rsidP="0051497B">
      <w:pPr>
        <w:pStyle w:val="21"/>
        <w:numPr>
          <w:ilvl w:val="0"/>
          <w:numId w:val="5"/>
        </w:numPr>
      </w:pPr>
      <w:r>
        <w:t>V</w:t>
      </w:r>
      <w:r w:rsidRPr="0051497B">
        <w:t>ital sign monitoring</w:t>
      </w:r>
      <w:r>
        <w:t xml:space="preserve"> through </w:t>
      </w:r>
      <w:r w:rsidR="007206A6">
        <w:t>Continuous-Wave radar</w:t>
      </w:r>
    </w:p>
    <w:p w14:paraId="50A93339" w14:textId="222E6934" w:rsidR="00094D30" w:rsidRDefault="007206A6" w:rsidP="00A7152F">
      <w:pPr>
        <w:pStyle w:val="31"/>
      </w:pPr>
      <w:r>
        <w:rPr>
          <w:rFonts w:hint="eastAsia"/>
        </w:rPr>
        <w:t xml:space="preserve"> </w:t>
      </w:r>
      <w:r w:rsidR="00651EBE">
        <w:t>2</w:t>
      </w:r>
      <w:r w:rsidR="00A7152F">
        <w:rPr>
          <w:rFonts w:hint="eastAsia"/>
        </w:rPr>
        <w:t>.1</w:t>
      </w:r>
      <w:r w:rsidR="00A7152F">
        <w:t xml:space="preserve"> </w:t>
      </w:r>
      <w:r w:rsidR="003005A1">
        <w:t>Theory</w:t>
      </w:r>
    </w:p>
    <w:p w14:paraId="65C6871F" w14:textId="244D661A" w:rsidR="00094D30" w:rsidRDefault="00F033BD" w:rsidP="00F033BD">
      <w:pPr>
        <w:pStyle w:val="41"/>
        <w:ind w:firstLine="241"/>
      </w:pPr>
      <w:r>
        <w:rPr>
          <w:rFonts w:hint="eastAsia"/>
        </w:rPr>
        <w:t>2</w:t>
      </w:r>
      <w:r>
        <w:t>.1.1 Basic theory</w:t>
      </w:r>
    </w:p>
    <w:p w14:paraId="6AACB8C3" w14:textId="30099AF4" w:rsidR="003005A1" w:rsidRDefault="003005A1" w:rsidP="003005A1">
      <w:pPr>
        <w:ind w:firstLineChars="100" w:firstLine="240"/>
        <w:rPr>
          <w:lang w:eastAsia="zh-CN"/>
        </w:rPr>
      </w:pPr>
      <w:r>
        <w:rPr>
          <w:lang w:eastAsia="zh-CN"/>
        </w:rPr>
        <w:t xml:space="preserve"> </w:t>
      </w:r>
      <w:r w:rsidR="005A526E">
        <w:rPr>
          <w:lang w:eastAsia="zh-CN"/>
        </w:rPr>
        <w:t xml:space="preserve">          </w:t>
      </w:r>
      <w:r w:rsidR="00E816FA">
        <w:rPr>
          <w:noProof/>
          <w:lang w:eastAsia="zh-CN"/>
        </w:rPr>
        <w:drawing>
          <wp:inline distT="0" distB="0" distL="0" distR="0" wp14:anchorId="1B4AB189" wp14:editId="02E7537E">
            <wp:extent cx="4285753" cy="1938013"/>
            <wp:effectExtent l="0" t="0" r="63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0475" cy="1944670"/>
                    </a:xfrm>
                    <a:prstGeom prst="rect">
                      <a:avLst/>
                    </a:prstGeom>
                  </pic:spPr>
                </pic:pic>
              </a:graphicData>
            </a:graphic>
          </wp:inline>
        </w:drawing>
      </w:r>
    </w:p>
    <w:p w14:paraId="312D413B" w14:textId="0AC73A1D" w:rsidR="00E816FA" w:rsidRDefault="00E816FA" w:rsidP="003005A1">
      <w:pPr>
        <w:ind w:firstLineChars="100" w:firstLine="240"/>
        <w:rPr>
          <w:lang w:eastAsia="zh-CN"/>
        </w:rPr>
      </w:pPr>
      <w:r>
        <w:rPr>
          <w:lang w:eastAsia="zh-CN"/>
        </w:rPr>
        <w:t xml:space="preserve">                             Fig.1 </w:t>
      </w:r>
      <w:r w:rsidRPr="00E816FA">
        <w:rPr>
          <w:lang w:eastAsia="zh-CN"/>
        </w:rPr>
        <w:t>Common configuration of CW radar</w:t>
      </w:r>
      <w:r w:rsidR="00486324">
        <w:rPr>
          <w:lang w:eastAsia="zh-CN"/>
        </w:rPr>
        <w:t xml:space="preserve"> </w:t>
      </w:r>
      <w:r>
        <w:rPr>
          <w:lang w:eastAsia="zh-CN"/>
        </w:rPr>
        <w:t>[1]</w:t>
      </w:r>
    </w:p>
    <w:p w14:paraId="180D0F8D" w14:textId="77777777" w:rsidR="00881D3C" w:rsidRDefault="00881D3C" w:rsidP="003005A1">
      <w:pPr>
        <w:ind w:firstLineChars="100" w:firstLine="240"/>
        <w:rPr>
          <w:lang w:eastAsia="zh-CN"/>
        </w:rPr>
      </w:pPr>
    </w:p>
    <w:p w14:paraId="562171E2" w14:textId="7B14ACFD" w:rsidR="00E816FA" w:rsidRDefault="00E816FA" w:rsidP="00881D3C">
      <w:pPr>
        <w:snapToGrid w:val="0"/>
        <w:ind w:firstLineChars="100" w:firstLine="240"/>
        <w:rPr>
          <w:lang w:eastAsia="zh-CN"/>
        </w:rPr>
      </w:pPr>
      <w:r>
        <w:rPr>
          <w:rFonts w:hint="eastAsia"/>
          <w:lang w:eastAsia="zh-CN"/>
        </w:rPr>
        <w:t>F</w:t>
      </w:r>
      <w:r w:rsidR="00486324">
        <w:rPr>
          <w:lang w:eastAsia="zh-CN"/>
        </w:rPr>
        <w:t>igure 1 shows the</w:t>
      </w:r>
      <w:r>
        <w:rPr>
          <w:lang w:eastAsia="zh-CN"/>
        </w:rPr>
        <w:t xml:space="preserve"> </w:t>
      </w:r>
      <w:r w:rsidR="00665E1D">
        <w:rPr>
          <w:lang w:eastAsia="zh-CN"/>
        </w:rPr>
        <w:t>block diagram</w:t>
      </w:r>
      <w:r>
        <w:rPr>
          <w:lang w:eastAsia="zh-CN"/>
        </w:rPr>
        <w:t xml:space="preserve"> o</w:t>
      </w:r>
      <w:r w:rsidR="00B6416F">
        <w:rPr>
          <w:lang w:eastAsia="zh-CN"/>
        </w:rPr>
        <w:t xml:space="preserve">f </w:t>
      </w:r>
      <w:r w:rsidR="00486324">
        <w:rPr>
          <w:lang w:eastAsia="zh-CN"/>
        </w:rPr>
        <w:t xml:space="preserve">a </w:t>
      </w:r>
      <w:r w:rsidR="00665E1D">
        <w:rPr>
          <w:lang w:eastAsia="zh-CN"/>
        </w:rPr>
        <w:t xml:space="preserve">common </w:t>
      </w:r>
      <w:r w:rsidR="00B6416F">
        <w:rPr>
          <w:lang w:eastAsia="zh-CN"/>
        </w:rPr>
        <w:t xml:space="preserve">CW radar. As shown in Fig.1, </w:t>
      </w:r>
      <w:r w:rsidR="00486324">
        <w:rPr>
          <w:lang w:eastAsia="zh-CN"/>
        </w:rPr>
        <w:t xml:space="preserve">CW radar detects the movements of the target by transmitting </w:t>
      </w:r>
      <w:r w:rsidR="00F62644">
        <w:rPr>
          <w:lang w:eastAsia="zh-CN"/>
        </w:rPr>
        <w:t xml:space="preserve">a single-tone electromagnetic </w:t>
      </w:r>
      <w:r w:rsidR="003750BD">
        <w:rPr>
          <w:lang w:eastAsia="zh-CN"/>
        </w:rPr>
        <w:t xml:space="preserve">wave to the target and receives the reflected signal, which </w:t>
      </w:r>
      <w:r w:rsidR="003750BD" w:rsidRPr="003750BD">
        <w:rPr>
          <w:lang w:eastAsia="zh-CN"/>
        </w:rPr>
        <w:t>modulates the motion information of the target</w:t>
      </w:r>
      <w:r w:rsidR="003750BD">
        <w:rPr>
          <w:lang w:eastAsia="zh-CN"/>
        </w:rPr>
        <w:t>.</w:t>
      </w:r>
      <w:r w:rsidR="00665E1D">
        <w:rPr>
          <w:lang w:eastAsia="zh-CN"/>
        </w:rPr>
        <w:t xml:space="preserve"> The theory is detailed as follows.</w:t>
      </w:r>
    </w:p>
    <w:p w14:paraId="22334098" w14:textId="0F5A14A9" w:rsidR="00665E1D" w:rsidRDefault="00665E1D" w:rsidP="00881D3C">
      <w:pPr>
        <w:snapToGrid w:val="0"/>
        <w:ind w:firstLineChars="100" w:firstLine="240"/>
        <w:rPr>
          <w:lang w:eastAsia="zh-CN"/>
        </w:rPr>
      </w:pPr>
      <m:oMath>
        <m:r>
          <w:rPr>
            <w:rFonts w:ascii="Cambria Math" w:hAnsi="Cambria Math"/>
            <w:lang w:eastAsia="zh-CN"/>
          </w:rPr>
          <m:t>T</m:t>
        </m:r>
        <m:d>
          <m:dPr>
            <m:ctrlPr>
              <w:rPr>
                <w:rFonts w:ascii="Cambria Math" w:hAnsi="Cambria Math"/>
                <w:lang w:eastAsia="zh-CN"/>
              </w:rPr>
            </m:ctrlPr>
          </m:dPr>
          <m:e>
            <m:r>
              <w:rPr>
                <w:rFonts w:ascii="Cambria Math" w:hAnsi="Cambria Math"/>
                <w:lang w:eastAsia="zh-CN"/>
              </w:rPr>
              <m:t>t</m:t>
            </m:r>
          </m:e>
        </m:d>
        <m:r>
          <m:rPr>
            <m:sty m:val="p"/>
          </m:rPr>
          <w:rPr>
            <w:rFonts w:ascii="Cambria Math" w:hAnsi="Cambria Math"/>
            <w:lang w:eastAsia="zh-CN"/>
          </w:rPr>
          <m:t> </m:t>
        </m:r>
      </m:oMath>
      <w:r w:rsidRPr="00665E1D">
        <w:rPr>
          <w:lang w:eastAsia="zh-CN"/>
        </w:rPr>
        <w:t>is modeled as</w:t>
      </w:r>
      <w:r w:rsidR="002C170A">
        <w:rPr>
          <w:lang w:eastAsia="zh-CN"/>
        </w:rPr>
        <w:t xml:space="preserve"> </w:t>
      </w:r>
      <w:r w:rsidR="005C4349">
        <w:rPr>
          <w:lang w:eastAsia="zh-CN"/>
        </w:rPr>
        <w:t>[1]</w:t>
      </w:r>
      <w:r w:rsidRPr="00665E1D">
        <w:rPr>
          <w:lang w:eastAsia="zh-CN"/>
        </w:rPr>
        <w:t>:</w:t>
      </w:r>
    </w:p>
    <w:p w14:paraId="6D2B119F" w14:textId="77777777" w:rsidR="00C067C5" w:rsidRPr="00665E1D" w:rsidRDefault="00C067C5" w:rsidP="00881D3C">
      <w:pPr>
        <w:snapToGrid w:val="0"/>
        <w:ind w:firstLineChars="100" w:firstLine="240"/>
        <w:rPr>
          <w:lang w:eastAsia="zh-CN"/>
        </w:rPr>
      </w:pPr>
    </w:p>
    <w:p w14:paraId="2341BB99" w14:textId="7E7F1D20" w:rsidR="00665E1D" w:rsidRPr="00C067C5" w:rsidRDefault="00B07AFE" w:rsidP="00881D3C">
      <w:pPr>
        <w:snapToGrid w:val="0"/>
        <w:ind w:firstLineChars="100" w:firstLine="240"/>
        <w:rPr>
          <w:lang w:eastAsia="zh-CN"/>
        </w:rPr>
      </w:pPr>
      <m:oMathPara>
        <m:oMathParaPr>
          <m:jc m:val="centerGroup"/>
        </m:oMathParaPr>
        <m:oMath>
          <m:eqArr>
            <m:eqArrPr>
              <m:maxDist m:val="1"/>
              <m:ctrlPr>
                <w:rPr>
                  <w:rFonts w:ascii="Cambria Math" w:hAnsi="Cambria Math"/>
                  <w:lang w:eastAsia="zh-CN"/>
                </w:rPr>
              </m:ctrlPr>
            </m:eqArrPr>
            <m:e>
              <m:r>
                <w:rPr>
                  <w:rFonts w:ascii="Cambria Math" w:hAnsi="Cambria Math"/>
                  <w:lang w:eastAsia="zh-CN"/>
                </w:rPr>
                <m:t>T</m:t>
              </m:r>
              <m:d>
                <m:dPr>
                  <m:ctrlPr>
                    <w:rPr>
                      <w:rFonts w:ascii="Cambria Math" w:hAnsi="Cambria Math"/>
                      <w:lang w:eastAsia="zh-CN"/>
                    </w:rPr>
                  </m:ctrlPr>
                </m:dPr>
                <m:e>
                  <m:r>
                    <w:rPr>
                      <w:rFonts w:ascii="Cambria Math" w:hAnsi="Cambria Math"/>
                      <w:lang w:eastAsia="zh-CN"/>
                    </w:rPr>
                    <m:t>t</m:t>
                  </m:r>
                </m:e>
              </m:d>
              <m:r>
                <m:rPr>
                  <m:sty m:val="p"/>
                </m:rP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exp</m:t>
                  </m:r>
                </m:fName>
                <m:e>
                  <m:d>
                    <m:dPr>
                      <m:ctrlPr>
                        <w:rPr>
                          <w:rFonts w:ascii="Cambria Math" w:hAnsi="Cambria Math"/>
                          <w:lang w:eastAsia="zh-CN"/>
                        </w:rPr>
                      </m:ctrlPr>
                    </m:dPr>
                    <m:e>
                      <m:r>
                        <w:rPr>
                          <w:rFonts w:ascii="Cambria Math" w:hAnsi="Cambria Math"/>
                          <w:lang w:eastAsia="zh-CN"/>
                        </w:rPr>
                        <m:t>j</m:t>
                      </m:r>
                      <m:d>
                        <m:dPr>
                          <m:ctrlPr>
                            <w:rPr>
                              <w:rFonts w:ascii="Cambria Math" w:hAnsi="Cambria Math"/>
                              <w:lang w:eastAsia="zh-CN"/>
                            </w:rPr>
                          </m:ctrlPr>
                        </m:dPr>
                        <m:e>
                          <m:r>
                            <m:rPr>
                              <m:sty m:val="p"/>
                            </m:rPr>
                            <w:rPr>
                              <w:rFonts w:ascii="Cambria Math" w:hAnsi="Cambria Math"/>
                              <w:lang w:eastAsia="zh-CN"/>
                            </w:rPr>
                            <m:t>2</m:t>
                          </m:r>
                          <m:r>
                            <w:rPr>
                              <w:rFonts w:ascii="Cambria Math" w:hAnsi="Cambria Math"/>
                              <w:lang w:eastAsia="zh-CN"/>
                            </w:rPr>
                            <m:t>π</m:t>
                          </m:r>
                          <m:sSub>
                            <m:sSubPr>
                              <m:ctrlPr>
                                <w:rPr>
                                  <w:rFonts w:ascii="Cambria Math" w:hAnsi="Cambria Math"/>
                                  <w:lang w:eastAsia="zh-CN"/>
                                </w:rPr>
                              </m:ctrlPr>
                            </m:sSubPr>
                            <m:e>
                              <m:r>
                                <w:rPr>
                                  <w:rFonts w:ascii="Cambria Math" w:hAnsi="Cambria Math"/>
                                  <w:lang w:eastAsia="zh-CN"/>
                                </w:rPr>
                                <m:t>f</m:t>
                              </m:r>
                            </m:e>
                            <m:sub>
                              <m:r>
                                <w:rPr>
                                  <w:rFonts w:ascii="Cambria Math" w:hAnsi="Cambria Math"/>
                                  <w:lang w:eastAsia="zh-CN"/>
                                </w:rPr>
                                <m:t>c</m:t>
                              </m:r>
                            </m:sub>
                          </m:sSub>
                          <m:r>
                            <w:rPr>
                              <w:rFonts w:ascii="Cambria Math" w:hAnsi="Cambria Math"/>
                              <w:lang w:eastAsia="zh-CN"/>
                            </w:rPr>
                            <m:t>t</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φ</m:t>
                              </m:r>
                            </m:e>
                            <m:sub>
                              <m:r>
                                <m:rPr>
                                  <m:sty m:val="p"/>
                                </m:rPr>
                                <w:rPr>
                                  <w:rFonts w:ascii="Cambria Math" w:hAnsi="Cambria Math"/>
                                  <w:lang w:eastAsia="zh-CN"/>
                                </w:rPr>
                                <m:t>0</m:t>
                              </m:r>
                            </m:sub>
                          </m:sSub>
                        </m:e>
                      </m:d>
                    </m:e>
                  </m:d>
                </m:e>
              </m:func>
              <m:r>
                <m:rPr>
                  <m:sty m:val="p"/>
                </m:rPr>
                <w:rPr>
                  <w:rFonts w:ascii="Cambria Math" w:hAnsi="Cambria Math"/>
                  <w:lang w:eastAsia="zh-CN"/>
                </w:rPr>
                <m:t>#</m:t>
              </m:r>
              <m:d>
                <m:dPr>
                  <m:ctrlPr>
                    <w:rPr>
                      <w:rFonts w:ascii="Cambria Math" w:hAnsi="Cambria Math"/>
                      <w:lang w:eastAsia="zh-CN"/>
                    </w:rPr>
                  </m:ctrlPr>
                </m:dPr>
                <m:e>
                  <m:r>
                    <m:rPr>
                      <m:sty m:val="p"/>
                    </m:rPr>
                    <w:rPr>
                      <w:rFonts w:ascii="Cambria Math" w:hAnsi="Cambria Math"/>
                      <w:lang w:eastAsia="zh-CN"/>
                    </w:rPr>
                    <m:t>2.1</m:t>
                  </m:r>
                </m:e>
              </m:d>
              <m:r>
                <m:rPr>
                  <m:sty m:val="p"/>
                </m:rPr>
                <w:rPr>
                  <w:rFonts w:ascii="Cambria Math" w:hAnsi="Cambria Math"/>
                  <w:lang w:eastAsia="zh-CN"/>
                </w:rPr>
                <m:t>,</m:t>
              </m:r>
            </m:e>
          </m:eqArr>
        </m:oMath>
      </m:oMathPara>
    </w:p>
    <w:p w14:paraId="2FD43230" w14:textId="77777777" w:rsidR="00C067C5" w:rsidRPr="00C067C5" w:rsidRDefault="00C067C5" w:rsidP="00881D3C">
      <w:pPr>
        <w:snapToGrid w:val="0"/>
        <w:ind w:firstLineChars="100" w:firstLine="240"/>
        <w:rPr>
          <w:lang w:eastAsia="zh-CN"/>
        </w:rPr>
      </w:pPr>
    </w:p>
    <w:p w14:paraId="2BC68EC9" w14:textId="757DEF32" w:rsidR="00665E1D" w:rsidRPr="00665E1D" w:rsidRDefault="001F2E2F" w:rsidP="00881D3C">
      <w:pPr>
        <w:snapToGrid w:val="0"/>
        <w:ind w:firstLineChars="100" w:firstLine="240"/>
        <w:rPr>
          <w:lang w:eastAsia="zh-CN"/>
        </w:rPr>
      </w:pPr>
      <w:r>
        <w:rPr>
          <w:rFonts w:hint="eastAsia"/>
          <w:lang w:eastAsia="zh-CN"/>
        </w:rPr>
        <w:t>w</w:t>
      </w:r>
      <w:r w:rsidR="00665E1D" w:rsidRPr="00665E1D">
        <w:rPr>
          <w:lang w:eastAsia="zh-CN"/>
        </w:rPr>
        <w:t xml:space="preserve">here </w:t>
      </w:r>
      <m:oMath>
        <m:sSub>
          <m:sSubPr>
            <m:ctrlPr>
              <w:rPr>
                <w:rFonts w:ascii="Cambria Math" w:hAnsi="Cambria Math"/>
                <w:lang w:eastAsia="zh-CN"/>
              </w:rPr>
            </m:ctrlPr>
          </m:sSubPr>
          <m:e>
            <m:r>
              <w:rPr>
                <w:rFonts w:ascii="Cambria Math" w:hAnsi="Cambria Math"/>
                <w:lang w:eastAsia="zh-CN"/>
              </w:rPr>
              <m:t>f</m:t>
            </m:r>
          </m:e>
          <m:sub>
            <m:r>
              <w:rPr>
                <w:rFonts w:ascii="Cambria Math" w:hAnsi="Cambria Math"/>
                <w:lang w:eastAsia="zh-CN"/>
              </w:rPr>
              <m:t>c</m:t>
            </m:r>
          </m:sub>
        </m:sSub>
      </m:oMath>
      <w:r w:rsidR="00665E1D" w:rsidRPr="00665E1D">
        <w:rPr>
          <w:lang w:eastAsia="zh-CN"/>
        </w:rPr>
        <w:t xml:space="preserve"> is the frequency of </w:t>
      </w:r>
      <m:oMath>
        <m:r>
          <w:rPr>
            <w:rFonts w:ascii="Cambria Math" w:hAnsi="Cambria Math"/>
            <w:lang w:eastAsia="zh-CN"/>
          </w:rPr>
          <m:t>T</m:t>
        </m:r>
        <m:d>
          <m:dPr>
            <m:ctrlPr>
              <w:rPr>
                <w:rFonts w:ascii="Cambria Math" w:hAnsi="Cambria Math"/>
                <w:lang w:eastAsia="zh-CN"/>
              </w:rPr>
            </m:ctrlPr>
          </m:dPr>
          <m:e>
            <m:r>
              <w:rPr>
                <w:rFonts w:ascii="Cambria Math" w:hAnsi="Cambria Math"/>
                <w:lang w:eastAsia="zh-CN"/>
              </w:rPr>
              <m:t>t</m:t>
            </m:r>
          </m:e>
        </m:d>
      </m:oMath>
      <w:r w:rsidR="00665E1D" w:rsidRPr="00665E1D">
        <w:rPr>
          <w:lang w:eastAsia="zh-CN"/>
        </w:rPr>
        <w:t xml:space="preserve">, </w:t>
      </w:r>
      <m:oMath>
        <m:sSub>
          <m:sSubPr>
            <m:ctrlPr>
              <w:rPr>
                <w:rFonts w:ascii="Cambria Math" w:hAnsi="Cambria Math"/>
                <w:lang w:eastAsia="zh-CN"/>
              </w:rPr>
            </m:ctrlPr>
          </m:sSubPr>
          <m:e>
            <m:r>
              <w:rPr>
                <w:rFonts w:ascii="Cambria Math" w:hAnsi="Cambria Math"/>
                <w:lang w:eastAsia="zh-CN"/>
              </w:rPr>
              <m:t>φ</m:t>
            </m:r>
          </m:e>
          <m:sub>
            <m:r>
              <m:rPr>
                <m:sty m:val="p"/>
              </m:rPr>
              <w:rPr>
                <w:rFonts w:ascii="Cambria Math" w:hAnsi="Cambria Math"/>
                <w:lang w:eastAsia="zh-CN"/>
              </w:rPr>
              <m:t>0</m:t>
            </m:r>
          </m:sub>
        </m:sSub>
      </m:oMath>
      <w:r w:rsidR="00665E1D" w:rsidRPr="00665E1D">
        <w:rPr>
          <w:lang w:eastAsia="zh-CN"/>
        </w:rPr>
        <w:t xml:space="preserve"> is the initial phase.</w:t>
      </w:r>
    </w:p>
    <w:p w14:paraId="7B608351" w14:textId="1E110ED5" w:rsidR="00665E1D" w:rsidRDefault="00665E1D" w:rsidP="00881D3C">
      <w:pPr>
        <w:snapToGrid w:val="0"/>
        <w:ind w:firstLineChars="100" w:firstLine="240"/>
        <w:rPr>
          <w:lang w:eastAsia="zh-CN"/>
        </w:rPr>
      </w:pPr>
      <w:r>
        <w:rPr>
          <w:lang w:eastAsia="zh-CN"/>
        </w:rPr>
        <w:t>The reflected signal</w:t>
      </w:r>
      <w:r w:rsidRPr="00665E1D">
        <w:rPr>
          <w:lang w:eastAsia="zh-CN"/>
        </w:rPr>
        <w:t xml:space="preserve"> </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oMath>
      <w:r w:rsidRPr="00665E1D">
        <w:rPr>
          <w:lang w:eastAsia="zh-CN"/>
        </w:rPr>
        <w:t xml:space="preserve"> is:</w:t>
      </w:r>
    </w:p>
    <w:p w14:paraId="0F72BBC0" w14:textId="77777777" w:rsidR="00C067C5" w:rsidRPr="00665E1D" w:rsidRDefault="00C067C5" w:rsidP="00881D3C">
      <w:pPr>
        <w:snapToGrid w:val="0"/>
        <w:ind w:firstLineChars="100" w:firstLine="240"/>
        <w:rPr>
          <w:lang w:eastAsia="zh-CN"/>
        </w:rPr>
      </w:pPr>
    </w:p>
    <w:p w14:paraId="409AB383" w14:textId="63FEAF13" w:rsidR="00665E1D" w:rsidRPr="00094D30" w:rsidRDefault="00B07AFE" w:rsidP="00881D3C">
      <w:pPr>
        <w:snapToGrid w:val="0"/>
        <w:ind w:firstLineChars="100" w:firstLine="240"/>
        <w:rPr>
          <w:lang w:eastAsia="zh-CN"/>
        </w:rPr>
      </w:pPr>
      <m:oMathPara>
        <m:oMathParaPr>
          <m:jc m:val="centerGroup"/>
        </m:oMathParaPr>
        <m:oMath>
          <m:eqArr>
            <m:eqArrPr>
              <m:maxDist m:val="1"/>
              <m:ctrlPr>
                <w:rPr>
                  <w:rFonts w:ascii="Cambria Math" w:hAnsi="Cambria Math"/>
                  <w:lang w:eastAsia="zh-CN"/>
                </w:rPr>
              </m:ctrlPr>
            </m:eqArrPr>
            <m:e>
              <m:r>
                <w:rPr>
                  <w:rFonts w:ascii="Cambria Math" w:hAnsi="Cambria Math"/>
                  <w:lang w:eastAsia="zh-CN"/>
                </w:rPr>
                <m:t>R</m:t>
              </m:r>
              <m:d>
                <m:dPr>
                  <m:ctrlPr>
                    <w:rPr>
                      <w:rFonts w:ascii="Cambria Math" w:hAnsi="Cambria Math"/>
                      <w:lang w:eastAsia="zh-CN"/>
                    </w:rPr>
                  </m:ctrlPr>
                </m:dPr>
                <m:e>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ρT</m:t>
              </m:r>
              <m:d>
                <m:dPr>
                  <m:ctrlPr>
                    <w:rPr>
                      <w:rFonts w:ascii="Cambria Math" w:hAnsi="Cambria Math"/>
                      <w:lang w:eastAsia="zh-CN"/>
                    </w:rPr>
                  </m:ctrlPr>
                </m:dPr>
                <m:e>
                  <m:r>
                    <w:rPr>
                      <w:rFonts w:ascii="Cambria Math" w:hAnsi="Cambria Math"/>
                      <w:lang w:eastAsia="zh-CN"/>
                    </w:rPr>
                    <m:t>t</m:t>
                  </m:r>
                  <m:r>
                    <m:rPr>
                      <m:sty m:val="p"/>
                    </m:rPr>
                    <w:rPr>
                      <w:rFonts w:ascii="Cambria Math" w:hAnsi="Cambria Math"/>
                      <w:lang w:eastAsia="zh-CN"/>
                    </w:rPr>
                    <m:t>-∆</m:t>
                  </m:r>
                  <m:r>
                    <w:rPr>
                      <w:rFonts w:ascii="Cambria Math" w:hAnsi="Cambria Math"/>
                      <w:lang w:eastAsia="zh-CN"/>
                    </w:rPr>
                    <m:t>t</m:t>
                  </m:r>
                </m:e>
              </m:d>
              <m:r>
                <m:rPr>
                  <m:sty m:val="p"/>
                </m:rPr>
                <w:rPr>
                  <w:rFonts w:ascii="Cambria Math" w:hAnsi="Cambria Math"/>
                  <w:lang w:eastAsia="zh-CN"/>
                </w:rPr>
                <m:t>#</m:t>
              </m:r>
              <m:d>
                <m:dPr>
                  <m:ctrlPr>
                    <w:rPr>
                      <w:rFonts w:ascii="Cambria Math" w:hAnsi="Cambria Math"/>
                      <w:lang w:eastAsia="zh-CN"/>
                    </w:rPr>
                  </m:ctrlPr>
                </m:dPr>
                <m:e>
                  <m:r>
                    <m:rPr>
                      <m:sty m:val="p"/>
                    </m:rPr>
                    <w:rPr>
                      <w:rFonts w:ascii="Cambria Math" w:hAnsi="Cambria Math"/>
                      <w:lang w:eastAsia="zh-CN"/>
                    </w:rPr>
                    <m:t>2.2</m:t>
                  </m:r>
                </m:e>
              </m:d>
            </m:e>
          </m:eqArr>
          <m:r>
            <m:rPr>
              <m:sty m:val="p"/>
            </m:rPr>
            <w:rPr>
              <w:rFonts w:ascii="Cambria Math" w:hAnsi="Cambria Math"/>
              <w:lang w:eastAsia="zh-CN"/>
            </w:rPr>
            <m:t>,</m:t>
          </m:r>
        </m:oMath>
      </m:oMathPara>
    </w:p>
    <w:p w14:paraId="3A104AC4" w14:textId="77777777" w:rsidR="00C067C5" w:rsidRPr="00C067C5" w:rsidRDefault="00C067C5" w:rsidP="00881D3C">
      <w:pPr>
        <w:snapToGrid w:val="0"/>
        <w:ind w:firstLineChars="100" w:firstLine="240"/>
        <w:rPr>
          <w:lang w:eastAsia="zh-CN"/>
        </w:rPr>
      </w:pPr>
    </w:p>
    <w:p w14:paraId="50A63CDD" w14:textId="5DBFD23E" w:rsidR="00C067C5" w:rsidRDefault="002C170A" w:rsidP="00881D3C">
      <w:pPr>
        <w:snapToGrid w:val="0"/>
        <w:ind w:firstLineChars="100" w:firstLine="240"/>
        <w:rPr>
          <w:lang w:eastAsia="zh-CN"/>
        </w:rPr>
      </w:pPr>
      <w:r>
        <w:rPr>
          <w:lang w:eastAsia="zh-CN"/>
        </w:rPr>
        <w:lastRenderedPageBreak/>
        <w:t>w</w:t>
      </w:r>
      <w:r w:rsidR="00665E1D" w:rsidRPr="00665E1D">
        <w:rPr>
          <w:lang w:eastAsia="zh-CN"/>
        </w:rPr>
        <w:t xml:space="preserve">here </w:t>
      </w:r>
      <m:oMath>
        <m:r>
          <w:rPr>
            <w:rFonts w:ascii="Cambria Math" w:hAnsi="Cambria Math"/>
            <w:lang w:eastAsia="zh-CN"/>
          </w:rPr>
          <m:t>ρ</m:t>
        </m:r>
        <m:r>
          <m:rPr>
            <m:sty m:val="p"/>
          </m:rPr>
          <w:rPr>
            <w:rFonts w:ascii="Cambria Math" w:hAnsi="Cambria Math"/>
            <w:lang w:eastAsia="zh-CN"/>
          </w:rPr>
          <m:t> </m:t>
        </m:r>
      </m:oMath>
      <w:r w:rsidR="00665E1D" w:rsidRPr="00665E1D">
        <w:rPr>
          <w:lang w:eastAsia="zh-CN"/>
        </w:rPr>
        <w:t xml:space="preserve"> is the propagation loss and </w:t>
      </w:r>
      <m:oMath>
        <m:r>
          <m:rPr>
            <m:sty m:val="p"/>
          </m:rPr>
          <w:rPr>
            <w:rFonts w:ascii="Cambria Math" w:hAnsi="Cambria Math"/>
            <w:lang w:eastAsia="zh-CN"/>
          </w:rPr>
          <m:t>∆</m:t>
        </m:r>
        <m:r>
          <w:rPr>
            <w:rFonts w:ascii="Cambria Math" w:hAnsi="Cambria Math"/>
            <w:lang w:eastAsia="zh-CN"/>
          </w:rPr>
          <m:t>t</m:t>
        </m:r>
      </m:oMath>
      <w:r w:rsidR="00665E1D" w:rsidRPr="00665E1D">
        <w:rPr>
          <w:lang w:eastAsia="zh-CN"/>
        </w:rPr>
        <w:t xml:space="preserve"> is the time interval of the signal from </w:t>
      </w:r>
      <w:r>
        <w:rPr>
          <w:lang w:eastAsia="zh-CN"/>
        </w:rPr>
        <w:t xml:space="preserve">the </w:t>
      </w:r>
      <w:r w:rsidR="00665E1D" w:rsidRPr="00665E1D">
        <w:rPr>
          <w:lang w:eastAsia="zh-CN"/>
        </w:rPr>
        <w:t>transmitting (TX) antenna to</w:t>
      </w:r>
      <w:r>
        <w:rPr>
          <w:lang w:eastAsia="zh-CN"/>
        </w:rPr>
        <w:t xml:space="preserve"> the</w:t>
      </w:r>
      <w:r w:rsidR="00665E1D" w:rsidRPr="00665E1D">
        <w:rPr>
          <w:lang w:eastAsia="zh-CN"/>
        </w:rPr>
        <w:t xml:space="preserve"> receiving (RX) antenna.</w:t>
      </w:r>
      <w:r w:rsidR="00665E1D" w:rsidRPr="00665E1D">
        <w:rPr>
          <w:rFonts w:hint="eastAsia"/>
          <w:lang w:eastAsia="zh-CN"/>
        </w:rPr>
        <w:t xml:space="preserve"> </w:t>
      </w:r>
      <m:oMath>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f>
          <m:fPr>
            <m:ctrlPr>
              <w:rPr>
                <w:rFonts w:ascii="Cambria Math" w:hAnsi="Cambria Math"/>
                <w:lang w:eastAsia="zh-CN"/>
              </w:rPr>
            </m:ctrlPr>
          </m:fPr>
          <m:num>
            <m:r>
              <m:rPr>
                <m:sty m:val="p"/>
              </m:rPr>
              <w:rPr>
                <w:rFonts w:ascii="Cambria Math" w:hAnsi="Cambria Math"/>
                <w:lang w:eastAsia="zh-CN"/>
              </w:rPr>
              <m:t>2</m:t>
            </m:r>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num>
          <m:den>
            <m:r>
              <w:rPr>
                <w:rFonts w:ascii="Cambria Math" w:hAnsi="Cambria Math"/>
                <w:lang w:eastAsia="zh-CN"/>
              </w:rPr>
              <m:t>c</m:t>
            </m:r>
          </m:den>
        </m:f>
        <m:r>
          <m:rPr>
            <m:sty m:val="p"/>
          </m:rPr>
          <w:rPr>
            <w:rFonts w:ascii="Cambria Math" w:hAnsi="Cambria Math"/>
            <w:lang w:eastAsia="zh-CN"/>
          </w:rPr>
          <m:t> </m:t>
        </m:r>
      </m:oMath>
      <w:r w:rsidR="00C067C5" w:rsidRPr="00C067C5">
        <w:rPr>
          <w:lang w:eastAsia="zh-CN"/>
        </w:rPr>
        <w:t xml:space="preserve">,where </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oMath>
      <w:r w:rsidR="00C067C5" w:rsidRPr="00C067C5">
        <w:rPr>
          <w:lang w:eastAsia="zh-CN"/>
        </w:rPr>
        <w:t xml:space="preserve"> is the </w:t>
      </w:r>
      <w:r w:rsidR="003556CD">
        <w:rPr>
          <w:lang w:eastAsia="zh-CN"/>
        </w:rPr>
        <w:t>distance of the targ</w:t>
      </w:r>
      <w:r w:rsidR="00C067C5" w:rsidRPr="00C067C5">
        <w:rPr>
          <w:lang w:eastAsia="zh-CN"/>
        </w:rPr>
        <w:t>et.</w:t>
      </w:r>
    </w:p>
    <w:p w14:paraId="4DA21D63" w14:textId="43B51DCA" w:rsidR="00C067C5" w:rsidRDefault="00C067C5" w:rsidP="00881D3C">
      <w:pPr>
        <w:snapToGrid w:val="0"/>
        <w:ind w:firstLineChars="100" w:firstLine="240"/>
        <w:rPr>
          <w:lang w:eastAsia="zh-CN"/>
        </w:rPr>
      </w:pPr>
      <w:r>
        <w:rPr>
          <w:lang w:eastAsia="zh-CN"/>
        </w:rPr>
        <w:t>After mixed, the i</w:t>
      </w:r>
      <w:r w:rsidRPr="00C067C5">
        <w:rPr>
          <w:lang w:eastAsia="zh-CN"/>
        </w:rPr>
        <w:t xml:space="preserve">ntermediate frequency </w:t>
      </w:r>
      <w:r>
        <w:rPr>
          <w:lang w:eastAsia="zh-CN"/>
        </w:rPr>
        <w:t xml:space="preserve">(IF) </w:t>
      </w:r>
      <w:r w:rsidRPr="00C067C5">
        <w:rPr>
          <w:lang w:eastAsia="zh-CN"/>
        </w:rPr>
        <w:t>signal</w:t>
      </w:r>
      <w:r>
        <w:rPr>
          <w:lang w:eastAsia="zh-CN"/>
        </w:rPr>
        <w:t xml:space="preserve"> is obtained</w:t>
      </w:r>
      <w:r w:rsidRPr="00C067C5">
        <w:rPr>
          <w:lang w:eastAsia="zh-CN"/>
        </w:rPr>
        <w:t>:</w:t>
      </w:r>
    </w:p>
    <w:p w14:paraId="1644B2B7" w14:textId="77777777" w:rsidR="00C067C5" w:rsidRPr="00C067C5" w:rsidRDefault="00C067C5" w:rsidP="00881D3C">
      <w:pPr>
        <w:snapToGrid w:val="0"/>
        <w:ind w:firstLineChars="100" w:firstLine="240"/>
        <w:rPr>
          <w:lang w:eastAsia="zh-CN"/>
        </w:rPr>
      </w:pPr>
    </w:p>
    <w:p w14:paraId="5BB1E8A8" w14:textId="2B662D63" w:rsidR="00C067C5" w:rsidRPr="00094D30" w:rsidRDefault="00B07AFE" w:rsidP="00881D3C">
      <w:pPr>
        <w:snapToGrid w:val="0"/>
        <w:ind w:firstLineChars="100" w:firstLine="240"/>
        <w:rPr>
          <w:lang w:eastAsia="zh-CN"/>
        </w:rPr>
      </w:pPr>
      <m:oMathPara>
        <m:oMath>
          <m:eqArr>
            <m:eqArrPr>
              <m:maxDist m:val="1"/>
              <m:ctrlPr>
                <w:rPr>
                  <w:rFonts w:ascii="Cambria Math" w:hAnsi="Cambria Math"/>
                  <w:lang w:eastAsia="zh-CN"/>
                </w:rPr>
              </m:ctrlPr>
            </m:eqArrPr>
            <m:e>
              <m:r>
                <w:rPr>
                  <w:rFonts w:ascii="Cambria Math" w:hAnsi="Cambria Math"/>
                  <w:lang w:eastAsia="zh-CN"/>
                </w:rPr>
                <m:t>S</m:t>
              </m:r>
              <m:d>
                <m:dPr>
                  <m:ctrlPr>
                    <w:rPr>
                      <w:rFonts w:ascii="Cambria Math" w:hAnsi="Cambria Math"/>
                      <w:lang w:eastAsia="zh-CN"/>
                    </w:rPr>
                  </m:ctrlPr>
                </m:dPr>
                <m:e>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T</m:t>
              </m:r>
              <m:d>
                <m:dPr>
                  <m:ctrlPr>
                    <w:rPr>
                      <w:rFonts w:ascii="Cambria Math" w:hAnsi="Cambria Math"/>
                      <w:lang w:eastAsia="zh-CN"/>
                    </w:rPr>
                  </m:ctrlPr>
                </m:dPr>
                <m:e>
                  <m:r>
                    <w:rPr>
                      <w:rFonts w:ascii="Cambria Math" w:hAnsi="Cambria Math"/>
                      <w:lang w:eastAsia="zh-CN"/>
                    </w:rPr>
                    <m:t>t</m:t>
                  </m:r>
                </m:e>
              </m:d>
              <m:sSup>
                <m:sSupPr>
                  <m:ctrlPr>
                    <w:rPr>
                      <w:rFonts w:ascii="Cambria Math" w:hAnsi="Cambria Math"/>
                      <w:lang w:eastAsia="zh-CN"/>
                    </w:rPr>
                  </m:ctrlPr>
                </m:sSupPr>
                <m:e>
                  <m:r>
                    <w:rPr>
                      <w:rFonts w:ascii="Cambria Math" w:hAnsi="Cambria Math"/>
                      <w:lang w:eastAsia="zh-CN"/>
                    </w:rPr>
                    <m:t>R</m:t>
                  </m:r>
                </m:e>
                <m:sup>
                  <m:r>
                    <m:rPr>
                      <m:sty m:val="p"/>
                    </m:rPr>
                    <w:rPr>
                      <w:rFonts w:ascii="Cambria Math" w:hAnsi="Cambria Math"/>
                      <w:lang w:eastAsia="zh-CN"/>
                    </w:rPr>
                    <m:t>*</m:t>
                  </m:r>
                </m:sup>
              </m:sSup>
              <m:d>
                <m:dPr>
                  <m:ctrlPr>
                    <w:rPr>
                      <w:rFonts w:ascii="Cambria Math" w:hAnsi="Cambria Math"/>
                      <w:lang w:eastAsia="zh-CN"/>
                    </w:rPr>
                  </m:ctrlPr>
                </m:dPr>
                <m:e>
                  <m:r>
                    <w:rPr>
                      <w:rFonts w:ascii="Cambria Math" w:hAnsi="Cambria Math"/>
                      <w:lang w:eastAsia="zh-CN"/>
                    </w:rPr>
                    <m:t>t</m:t>
                  </m:r>
                </m:e>
              </m:d>
              <m:r>
                <m:rPr>
                  <m:sty m:val="p"/>
                </m:rP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exp</m:t>
                  </m:r>
                </m:fName>
                <m:e>
                  <m:d>
                    <m:dPr>
                      <m:ctrlPr>
                        <w:rPr>
                          <w:rFonts w:ascii="Cambria Math" w:hAnsi="Cambria Math"/>
                          <w:lang w:eastAsia="zh-CN"/>
                        </w:rPr>
                      </m:ctrlPr>
                    </m:dPr>
                    <m:e>
                      <m:r>
                        <w:rPr>
                          <w:rFonts w:ascii="Cambria Math" w:hAnsi="Cambria Math"/>
                          <w:lang w:eastAsia="zh-CN"/>
                        </w:rPr>
                        <m:t>j</m:t>
                      </m:r>
                      <m:d>
                        <m:dPr>
                          <m:ctrlPr>
                            <w:rPr>
                              <w:rFonts w:ascii="Cambria Math" w:hAnsi="Cambria Math"/>
                              <w:lang w:eastAsia="zh-CN"/>
                            </w:rPr>
                          </m:ctrlPr>
                        </m:dPr>
                        <m:e>
                          <m:r>
                            <m:rPr>
                              <m:sty m:val="p"/>
                            </m:rPr>
                            <w:rPr>
                              <w:rFonts w:ascii="Cambria Math" w:hAnsi="Cambria Math"/>
                              <w:lang w:eastAsia="zh-CN"/>
                            </w:rPr>
                            <m:t>2</m:t>
                          </m:r>
                          <m:r>
                            <w:rPr>
                              <w:rFonts w:ascii="Cambria Math" w:hAnsi="Cambria Math"/>
                              <w:lang w:eastAsia="zh-CN"/>
                            </w:rPr>
                            <m:t>π</m:t>
                          </m:r>
                          <m:sSub>
                            <m:sSubPr>
                              <m:ctrlPr>
                                <w:rPr>
                                  <w:rFonts w:ascii="Cambria Math" w:hAnsi="Cambria Math"/>
                                  <w:lang w:eastAsia="zh-CN"/>
                                </w:rPr>
                              </m:ctrlPr>
                            </m:sSubPr>
                            <m:e>
                              <m:r>
                                <w:rPr>
                                  <w:rFonts w:ascii="Cambria Math" w:hAnsi="Cambria Math"/>
                                  <w:lang w:eastAsia="zh-CN"/>
                                </w:rPr>
                                <m:t>f</m:t>
                              </m:r>
                            </m:e>
                            <m:sub>
                              <m:r>
                                <w:rPr>
                                  <w:rFonts w:ascii="Cambria Math" w:hAnsi="Cambria Math"/>
                                  <w:lang w:eastAsia="zh-CN"/>
                                </w:rPr>
                                <m:t>c</m:t>
                              </m:r>
                            </m:sub>
                          </m:sSub>
                          <m:r>
                            <m:rPr>
                              <m:sty m:val="p"/>
                            </m:rPr>
                            <w:rPr>
                              <w:rFonts w:ascii="Cambria Math" w:hAnsi="Cambria Math"/>
                              <w:lang w:eastAsia="zh-CN"/>
                            </w:rPr>
                            <m:t>∆</m:t>
                          </m:r>
                          <m:r>
                            <w:rPr>
                              <w:rFonts w:ascii="Cambria Math" w:hAnsi="Cambria Math"/>
                              <w:lang w:eastAsia="zh-CN"/>
                            </w:rPr>
                            <m:t>t</m:t>
                          </m:r>
                        </m:e>
                      </m:d>
                    </m:e>
                  </m:d>
                </m:e>
              </m:func>
              <m:r>
                <m:rPr>
                  <m:sty m:val="p"/>
                </m:rP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exp</m:t>
                  </m:r>
                </m:fName>
                <m:e>
                  <m:r>
                    <w:rPr>
                      <w:rFonts w:ascii="Cambria Math" w:hAnsi="Cambria Math"/>
                      <w:lang w:eastAsia="zh-CN"/>
                    </w:rPr>
                    <m:t>j</m:t>
                  </m:r>
                  <m:d>
                    <m:dPr>
                      <m:ctrlPr>
                        <w:rPr>
                          <w:rFonts w:ascii="Cambria Math" w:hAnsi="Cambria Math"/>
                          <w:lang w:eastAsia="zh-CN"/>
                        </w:rPr>
                      </m:ctrlPr>
                    </m:dPr>
                    <m:e>
                      <m:r>
                        <m:rPr>
                          <m:sty m:val="p"/>
                        </m:rPr>
                        <w:rPr>
                          <w:rFonts w:ascii="Cambria Math" w:hAnsi="Cambria Math"/>
                          <w:lang w:eastAsia="zh-CN"/>
                        </w:rPr>
                        <m:t>2</m:t>
                      </m:r>
                      <m:r>
                        <w:rPr>
                          <w:rFonts w:ascii="Cambria Math" w:hAnsi="Cambria Math"/>
                          <w:lang w:eastAsia="zh-CN"/>
                        </w:rPr>
                        <m:t>π</m:t>
                      </m:r>
                      <m:sSub>
                        <m:sSubPr>
                          <m:ctrlPr>
                            <w:rPr>
                              <w:rFonts w:ascii="Cambria Math" w:hAnsi="Cambria Math"/>
                              <w:lang w:eastAsia="zh-CN"/>
                            </w:rPr>
                          </m:ctrlPr>
                        </m:sSubPr>
                        <m:e>
                          <m:r>
                            <w:rPr>
                              <w:rFonts w:ascii="Cambria Math" w:hAnsi="Cambria Math"/>
                              <w:lang w:eastAsia="zh-CN"/>
                            </w:rPr>
                            <m:t>f</m:t>
                          </m:r>
                        </m:e>
                        <m:sub>
                          <m:r>
                            <w:rPr>
                              <w:rFonts w:ascii="Cambria Math" w:hAnsi="Cambria Math"/>
                              <w:lang w:eastAsia="zh-CN"/>
                            </w:rPr>
                            <m:t>c</m:t>
                          </m:r>
                        </m:sub>
                      </m:sSub>
                      <m:f>
                        <m:fPr>
                          <m:ctrlPr>
                            <w:rPr>
                              <w:rFonts w:ascii="Cambria Math" w:hAnsi="Cambria Math"/>
                              <w:lang w:eastAsia="zh-CN"/>
                            </w:rPr>
                          </m:ctrlPr>
                        </m:fPr>
                        <m:num>
                          <m:r>
                            <m:rPr>
                              <m:sty m:val="p"/>
                            </m:rPr>
                            <w:rPr>
                              <w:rFonts w:ascii="Cambria Math" w:hAnsi="Cambria Math"/>
                              <w:lang w:eastAsia="zh-CN"/>
                            </w:rPr>
                            <m:t>2</m:t>
                          </m:r>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num>
                        <m:den>
                          <m:r>
                            <w:rPr>
                              <w:rFonts w:ascii="Cambria Math" w:hAnsi="Cambria Math"/>
                              <w:lang w:eastAsia="zh-CN"/>
                            </w:rPr>
                            <m:t>c</m:t>
                          </m:r>
                        </m:den>
                      </m:f>
                    </m:e>
                  </m:d>
                </m:e>
              </m:func>
              <m:r>
                <m:rPr>
                  <m:sty m:val="p"/>
                </m:rPr>
                <w:rPr>
                  <w:rFonts w:ascii="Cambria Math" w:hAnsi="Cambria Math" w:hint="eastAsia"/>
                  <w:lang w:eastAsia="zh-CN"/>
                </w:rPr>
                <m:t>=</m:t>
              </m:r>
              <m:func>
                <m:funcPr>
                  <m:ctrlPr>
                    <w:rPr>
                      <w:rFonts w:ascii="Cambria Math" w:hAnsi="Cambria Math"/>
                      <w:lang w:eastAsia="zh-CN"/>
                    </w:rPr>
                  </m:ctrlPr>
                </m:funcPr>
                <m:fName>
                  <m:r>
                    <m:rPr>
                      <m:sty m:val="p"/>
                    </m:rPr>
                    <w:rPr>
                      <w:rFonts w:ascii="Cambria Math" w:hAnsi="Cambria Math"/>
                      <w:lang w:eastAsia="zh-CN"/>
                    </w:rPr>
                    <m:t>exp</m:t>
                  </m:r>
                </m:fName>
                <m:e>
                  <m:r>
                    <w:rPr>
                      <w:rFonts w:ascii="Cambria Math" w:hAnsi="Cambria Math"/>
                      <w:lang w:eastAsia="zh-CN"/>
                    </w:rPr>
                    <m:t>j</m:t>
                  </m:r>
                  <m:d>
                    <m:dPr>
                      <m:ctrlPr>
                        <w:rPr>
                          <w:rFonts w:ascii="Cambria Math" w:hAnsi="Cambria Math"/>
                          <w:lang w:eastAsia="zh-CN"/>
                        </w:rPr>
                      </m:ctrlPr>
                    </m:dPr>
                    <m:e>
                      <m:f>
                        <m:fPr>
                          <m:ctrlPr>
                            <w:rPr>
                              <w:rFonts w:ascii="Cambria Math" w:hAnsi="Cambria Math"/>
                              <w:lang w:eastAsia="zh-CN"/>
                            </w:rPr>
                          </m:ctrlPr>
                        </m:fPr>
                        <m:num>
                          <m:r>
                            <m:rPr>
                              <m:sty m:val="p"/>
                            </m:rPr>
                            <w:rPr>
                              <w:rFonts w:ascii="Cambria Math" w:hAnsi="Cambria Math" w:hint="eastAsia"/>
                              <w:lang w:eastAsia="zh-CN"/>
                            </w:rPr>
                            <m:t>4</m:t>
                          </m:r>
                          <m:r>
                            <w:rPr>
                              <w:rFonts w:ascii="Cambria Math" w:hAnsi="Cambria Math"/>
                              <w:lang w:eastAsia="zh-CN"/>
                            </w:rPr>
                            <m:t>π</m:t>
                          </m:r>
                          <m:r>
                            <m:rPr>
                              <m:sty m:val="p"/>
                            </m:rPr>
                            <w:rPr>
                              <w:rFonts w:ascii="Cambria Math" w:hAnsi="Cambria Math"/>
                              <w:lang w:eastAsia="zh-CN"/>
                            </w:rPr>
                            <m:t>Δ</m:t>
                          </m:r>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num>
                        <m:den>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den>
                      </m:f>
                      <m:r>
                        <m:rPr>
                          <m:sty m:val="p"/>
                        </m:rPr>
                        <w:rPr>
                          <w:rFonts w:ascii="Cambria Math" w:hAnsi="Cambria Math"/>
                          <w:lang w:eastAsia="zh-CN"/>
                        </w:rPr>
                        <m:t>+</m:t>
                      </m:r>
                      <m:f>
                        <m:fPr>
                          <m:ctrlPr>
                            <w:rPr>
                              <w:rFonts w:ascii="Cambria Math" w:hAnsi="Cambria Math"/>
                              <w:lang w:eastAsia="zh-CN"/>
                            </w:rPr>
                          </m:ctrlPr>
                        </m:fPr>
                        <m:num>
                          <m:r>
                            <m:rPr>
                              <m:sty m:val="p"/>
                            </m:rPr>
                            <w:rPr>
                              <w:rFonts w:ascii="Cambria Math" w:hAnsi="Cambria Math" w:hint="eastAsia"/>
                              <w:lang w:eastAsia="zh-CN"/>
                            </w:rPr>
                            <m:t>4</m:t>
                          </m:r>
                          <m:r>
                            <w:rPr>
                              <w:rFonts w:ascii="Cambria Math" w:hAnsi="Cambria Math"/>
                              <w:lang w:eastAsia="zh-CN"/>
                            </w:rPr>
                            <m:t>π</m:t>
                          </m:r>
                          <m:sSub>
                            <m:sSubPr>
                              <m:ctrlPr>
                                <w:rPr>
                                  <w:rFonts w:ascii="Cambria Math" w:hAnsi="Cambria Math"/>
                                  <w:lang w:eastAsia="zh-CN"/>
                                </w:rPr>
                              </m:ctrlPr>
                            </m:sSubPr>
                            <m:e>
                              <m:r>
                                <w:rPr>
                                  <w:rFonts w:ascii="Cambria Math" w:hAnsi="Cambria Math"/>
                                  <w:lang w:eastAsia="zh-CN"/>
                                </w:rPr>
                                <m:t>d</m:t>
                              </m:r>
                            </m:e>
                            <m:sub>
                              <m:r>
                                <m:rPr>
                                  <m:sty m:val="p"/>
                                </m:rPr>
                                <w:rPr>
                                  <w:rFonts w:ascii="Cambria Math" w:hAnsi="Cambria Math"/>
                                  <w:lang w:eastAsia="zh-CN"/>
                                </w:rPr>
                                <m:t>0</m:t>
                              </m:r>
                            </m:sub>
                          </m:sSub>
                        </m:num>
                        <m:den>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den>
                      </m:f>
                    </m:e>
                  </m:d>
                </m:e>
              </m:func>
              <m:ctrlPr>
                <w:rPr>
                  <w:rFonts w:ascii="Cambria Math" w:eastAsia="Cambria Math" w:hAnsi="Cambria Math" w:cs="Cambria Math"/>
                  <w:lang w:eastAsia="zh-CN"/>
                </w:rPr>
              </m:ctrlPr>
            </m:e>
            <m:e>
              <m:r>
                <m:rPr>
                  <m:sty m:val="p"/>
                </m:rPr>
                <w:rPr>
                  <w:rFonts w:ascii="Cambria Math" w:hAnsi="Cambria Math"/>
                  <w:lang w:eastAsia="zh-CN"/>
                </w:rPr>
                <m:t>=</m:t>
              </m:r>
              <m:r>
                <w:rPr>
                  <w:rFonts w:ascii="Cambria Math" w:hAnsi="Cambria Math"/>
                  <w:lang w:eastAsia="zh-CN"/>
                </w:rPr>
                <m:t>I</m:t>
              </m:r>
              <m:d>
                <m:dPr>
                  <m:ctrlPr>
                    <w:rPr>
                      <w:rFonts w:ascii="Cambria Math" w:hAnsi="Cambria Math"/>
                      <w:lang w:eastAsia="zh-CN"/>
                    </w:rPr>
                  </m:ctrlPr>
                </m:dPr>
                <m:e>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jQ</m:t>
              </m:r>
              <m:d>
                <m:dPr>
                  <m:ctrlPr>
                    <w:rPr>
                      <w:rFonts w:ascii="Cambria Math" w:hAnsi="Cambria Math"/>
                      <w:lang w:eastAsia="zh-CN"/>
                    </w:rPr>
                  </m:ctrlPr>
                </m:dPr>
                <m:e>
                  <m:r>
                    <w:rPr>
                      <w:rFonts w:ascii="Cambria Math" w:hAnsi="Cambria Math"/>
                      <w:lang w:eastAsia="zh-CN"/>
                    </w:rPr>
                    <m:t>t</m:t>
                  </m:r>
                </m:e>
              </m:d>
              <m:r>
                <m:rPr>
                  <m:sty m:val="p"/>
                </m:rP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e</m:t>
                  </m:r>
                </m:e>
                <m:sup>
                  <m:r>
                    <w:rPr>
                      <w:rFonts w:ascii="Cambria Math" w:hAnsi="Cambria Math"/>
                      <w:lang w:eastAsia="zh-CN"/>
                    </w:rPr>
                    <m:t>j</m:t>
                  </m:r>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sup>
              </m:sSup>
              <m:r>
                <m:rPr>
                  <m:sty m:val="p"/>
                </m:rPr>
                <w:rPr>
                  <w:rFonts w:ascii="Cambria Math" w:hAnsi="Cambria Math"/>
                  <w:lang w:eastAsia="zh-CN"/>
                </w:rPr>
                <m:t>#(2.3),</m:t>
              </m:r>
            </m:e>
          </m:eqArr>
        </m:oMath>
      </m:oMathPara>
    </w:p>
    <w:p w14:paraId="3831B32B" w14:textId="77777777" w:rsidR="003556CD" w:rsidRPr="00094D30" w:rsidRDefault="003556CD" w:rsidP="00881D3C">
      <w:pPr>
        <w:snapToGrid w:val="0"/>
        <w:ind w:firstLineChars="100" w:firstLine="240"/>
        <w:rPr>
          <w:lang w:eastAsia="zh-CN"/>
        </w:rPr>
      </w:pPr>
    </w:p>
    <w:p w14:paraId="77666292" w14:textId="08D12D67" w:rsidR="00A9513F" w:rsidRPr="00094D30" w:rsidRDefault="005C4349" w:rsidP="00D248DF">
      <w:pPr>
        <w:snapToGrid w:val="0"/>
        <w:ind w:firstLine="238"/>
        <w:rPr>
          <w:lang w:eastAsia="zh-CN"/>
        </w:rPr>
      </w:pPr>
      <w:r w:rsidRPr="00094D30">
        <w:rPr>
          <w:lang w:eastAsia="zh-CN"/>
        </w:rPr>
        <w:t>w</w:t>
      </w:r>
      <w:r w:rsidR="003556CD" w:rsidRPr="00094D30">
        <w:rPr>
          <w:lang w:eastAsia="zh-CN"/>
        </w:rPr>
        <w:t xml:space="preserve">here </w:t>
      </w:r>
      <m:oMath>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f</m:t>
            </m:r>
          </m:e>
          <m:sub>
            <m:r>
              <w:rPr>
                <w:rFonts w:ascii="Cambria Math" w:hAnsi="Cambria Math"/>
                <w:lang w:eastAsia="zh-CN"/>
              </w:rPr>
              <m:t>c</m:t>
            </m:r>
          </m:sub>
        </m:sSub>
      </m:oMath>
      <w:r w:rsidR="003556CD" w:rsidRPr="00094D30">
        <w:rPr>
          <w:lang w:eastAsia="zh-CN"/>
        </w:rPr>
        <w:t xml:space="preserve"> is the wavelength of the </w:t>
      </w:r>
      <w:r w:rsidR="003556CD">
        <w:rPr>
          <w:lang w:eastAsia="zh-CN"/>
        </w:rPr>
        <w:t xml:space="preserve">electromagnetic wave, </w:t>
      </w:r>
      <w:r w:rsidR="00954A2F" w:rsidRPr="00C067C5">
        <w:rPr>
          <w:lang w:eastAsia="zh-CN"/>
        </w:rPr>
        <w:t xml:space="preserve"> </w:t>
      </w:r>
      <m:oMath>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r>
          <m:rPr>
            <m:sty m:val="p"/>
          </m:rPr>
          <w:rPr>
            <w:rFonts w:ascii="Cambria Math" w:hAnsi="Cambria Math"/>
            <w:lang w:eastAsia="zh-CN"/>
          </w:rPr>
          <m:t>=</m:t>
        </m:r>
        <w:bookmarkStart w:id="6" w:name="OLE_LINK8"/>
        <w:bookmarkStart w:id="7" w:name="OLE_LINK9"/>
        <m:r>
          <m:rPr>
            <m:sty m:val="p"/>
          </m:rPr>
          <w:rPr>
            <w:rFonts w:ascii="Cambria Math" w:hAnsi="Cambria Math"/>
            <w:lang w:eastAsia="zh-CN"/>
          </w:rPr>
          <m:t>Δ</m:t>
        </m:r>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w:bookmarkEnd w:id="6"/>
        <w:bookmarkEnd w:id="7"/>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d</m:t>
            </m:r>
          </m:e>
          <m:sub>
            <m:r>
              <m:rPr>
                <m:sty m:val="p"/>
              </m:rPr>
              <w:rPr>
                <w:rFonts w:ascii="Cambria Math" w:hAnsi="Cambria Math"/>
                <w:lang w:eastAsia="zh-CN"/>
              </w:rPr>
              <m:t>0</m:t>
            </m:r>
          </m:sub>
        </m:sSub>
      </m:oMath>
      <w:r w:rsidR="00954A2F" w:rsidRPr="00094D30">
        <w:rPr>
          <w:rFonts w:hint="eastAsia"/>
          <w:lang w:eastAsia="zh-CN"/>
        </w:rPr>
        <w:t>,</w:t>
      </w:r>
      <w:r w:rsidR="00954A2F" w:rsidRPr="00C067C5">
        <w:rPr>
          <w:lang w:eastAsia="zh-CN"/>
        </w:rPr>
        <w:t xml:space="preserve"> </w:t>
      </w:r>
      <m:oMath>
        <m:r>
          <m:rPr>
            <m:sty m:val="p"/>
          </m:rPr>
          <w:rPr>
            <w:rFonts w:ascii="Cambria Math" w:hAnsi="Cambria Math"/>
            <w:lang w:eastAsia="zh-CN"/>
          </w:rPr>
          <m:t>Δ</m:t>
        </m:r>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oMath>
      <w:r w:rsidR="00954A2F" w:rsidRPr="00094D30">
        <w:rPr>
          <w:lang w:eastAsia="zh-CN"/>
        </w:rPr>
        <w:t xml:space="preserve"> is the motion of the target at around distance </w:t>
      </w:r>
      <m:oMath>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0</m:t>
            </m:r>
          </m:sub>
        </m:sSub>
      </m:oMath>
      <w:r w:rsidR="00954A2F" w:rsidRPr="00094D30">
        <w:rPr>
          <w:lang w:eastAsia="zh-CN"/>
        </w:rPr>
        <w:t>.</w:t>
      </w:r>
    </w:p>
    <w:p w14:paraId="374150F4" w14:textId="209BF294" w:rsidR="007A3E17" w:rsidRDefault="002C170A" w:rsidP="00D248DF">
      <w:pPr>
        <w:snapToGrid w:val="0"/>
        <w:ind w:firstLine="240"/>
        <w:rPr>
          <w:lang w:eastAsia="zh-CN"/>
        </w:rPr>
      </w:pPr>
      <w:r w:rsidRPr="00094D30">
        <w:rPr>
          <w:lang w:eastAsia="zh-CN"/>
        </w:rPr>
        <w:t xml:space="preserve">The motion of the target can be extracted from the </w:t>
      </w:r>
      <w:r w:rsidR="007A3E17" w:rsidRPr="00094D30">
        <w:rPr>
          <w:lang w:eastAsia="zh-CN"/>
        </w:rPr>
        <w:t xml:space="preserve">phase </w:t>
      </w:r>
      <m:oMath>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oMath>
      <w:r w:rsidR="007A3E17" w:rsidRPr="00094D30">
        <w:rPr>
          <w:rFonts w:hint="eastAsia"/>
          <w:lang w:eastAsia="zh-CN"/>
        </w:rPr>
        <w:t>：</w:t>
      </w:r>
    </w:p>
    <w:p w14:paraId="003DA35F" w14:textId="77777777" w:rsidR="00D248DF" w:rsidRPr="00094D30" w:rsidRDefault="00D248DF" w:rsidP="00D248DF">
      <w:pPr>
        <w:snapToGrid w:val="0"/>
        <w:ind w:firstLine="240"/>
        <w:rPr>
          <w:lang w:eastAsia="zh-CN"/>
        </w:rPr>
      </w:pPr>
    </w:p>
    <w:p w14:paraId="756EF12F" w14:textId="6F87AC94" w:rsidR="007A3E17" w:rsidRPr="00D248DF" w:rsidRDefault="007A3E17" w:rsidP="00D248DF">
      <w:pPr>
        <w:snapToGrid w:val="0"/>
        <w:rPr>
          <w:lang w:eastAsia="zh-CN"/>
        </w:rPr>
      </w:pPr>
      <m:oMathPara>
        <m:oMath>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r>
            <m:rPr>
              <m:sty m:val="p"/>
            </m:rPr>
            <w:rPr>
              <w:rFonts w:ascii="Cambria Math" w:hAnsi="Cambria Math" w:hint="eastAsia"/>
              <w:lang w:eastAsia="zh-CN"/>
            </w:rPr>
            <m:t>=</m:t>
          </m:r>
          <m:f>
            <m:fPr>
              <m:ctrlPr>
                <w:rPr>
                  <w:rFonts w:ascii="Cambria Math" w:hAnsi="Cambria Math"/>
                  <w:lang w:eastAsia="zh-CN"/>
                </w:rPr>
              </m:ctrlPr>
            </m:fPr>
            <m:num>
              <m:r>
                <w:rPr>
                  <w:rFonts w:ascii="Cambria Math" w:hAnsi="Cambria Math"/>
                  <w:lang w:eastAsia="zh-CN"/>
                </w:rPr>
                <m:t>cϕ</m:t>
              </m:r>
              <m:d>
                <m:dPr>
                  <m:ctrlPr>
                    <w:rPr>
                      <w:rFonts w:ascii="Cambria Math" w:hAnsi="Cambria Math"/>
                      <w:lang w:eastAsia="zh-CN"/>
                    </w:rPr>
                  </m:ctrlPr>
                </m:dPr>
                <m:e>
                  <m:r>
                    <w:rPr>
                      <w:rFonts w:ascii="Cambria Math" w:hAnsi="Cambria Math"/>
                      <w:lang w:eastAsia="zh-CN"/>
                    </w:rPr>
                    <m:t>t</m:t>
                  </m:r>
                </m:e>
              </m:d>
            </m:num>
            <m:den>
              <m:r>
                <m:rPr>
                  <m:sty m:val="p"/>
                </m:rPr>
                <w:rPr>
                  <w:rFonts w:ascii="Cambria Math" w:hAnsi="Cambria Math"/>
                  <w:lang w:eastAsia="zh-CN"/>
                </w:rPr>
                <m:t>4</m:t>
              </m:r>
              <m:r>
                <w:rPr>
                  <w:rFonts w:ascii="Cambria Math" w:hAnsi="Cambria Math"/>
                  <w:lang w:eastAsia="zh-CN"/>
                </w:rPr>
                <m:t>π</m:t>
              </m:r>
              <m:sSub>
                <m:sSubPr>
                  <m:ctrlPr>
                    <w:rPr>
                      <w:rFonts w:ascii="Cambria Math" w:hAnsi="Cambria Math"/>
                      <w:lang w:eastAsia="zh-CN"/>
                    </w:rPr>
                  </m:ctrlPr>
                </m:sSubPr>
                <m:e>
                  <m:r>
                    <w:rPr>
                      <w:rFonts w:ascii="Cambria Math" w:hAnsi="Cambria Math"/>
                      <w:lang w:eastAsia="zh-CN"/>
                    </w:rPr>
                    <m:t>f</m:t>
                  </m:r>
                </m:e>
                <m:sub>
                  <m:r>
                    <w:rPr>
                      <w:rFonts w:ascii="Cambria Math" w:hAnsi="Cambria Math"/>
                      <w:lang w:eastAsia="zh-CN"/>
                    </w:rPr>
                    <m:t>c</m:t>
                  </m:r>
                </m:sub>
              </m:sSub>
            </m:den>
          </m:f>
          <m:r>
            <m:rPr>
              <m:sty m:val="p"/>
            </m:rPr>
            <w:rPr>
              <w:rFonts w:ascii="Cambria Math" w:hAnsi="Cambria Math" w:hint="eastAsia"/>
              <w:lang w:eastAsia="zh-CN"/>
            </w:rPr>
            <m:t>=</m:t>
          </m:r>
          <m:f>
            <m:fPr>
              <m:ctrlPr>
                <w:rPr>
                  <w:rFonts w:ascii="Cambria Math" w:hAnsi="Cambria Math"/>
                  <w:lang w:eastAsia="zh-CN"/>
                </w:rPr>
              </m:ctrlPr>
            </m:fPr>
            <m:num>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num>
            <m:den>
              <m:r>
                <m:rPr>
                  <m:sty m:val="p"/>
                </m:rPr>
                <w:rPr>
                  <w:rFonts w:ascii="Cambria Math" w:hAnsi="Cambria Math"/>
                  <w:lang w:eastAsia="zh-CN"/>
                </w:rPr>
                <m:t>4</m:t>
              </m:r>
              <m:r>
                <w:rPr>
                  <w:rFonts w:ascii="Cambria Math" w:hAnsi="Cambria Math"/>
                  <w:lang w:eastAsia="zh-CN"/>
                </w:rPr>
                <m:t>π</m:t>
              </m:r>
            </m:den>
          </m:f>
        </m:oMath>
      </m:oMathPara>
    </w:p>
    <w:p w14:paraId="43091FE2" w14:textId="77777777" w:rsidR="00D248DF" w:rsidRPr="00094D30" w:rsidRDefault="00D248DF" w:rsidP="00D248DF">
      <w:pPr>
        <w:snapToGrid w:val="0"/>
        <w:rPr>
          <w:lang w:eastAsia="zh-CN"/>
        </w:rPr>
      </w:pPr>
    </w:p>
    <w:p w14:paraId="6B230CEB" w14:textId="5FBF019C" w:rsidR="00D248DF" w:rsidRDefault="007A3E17" w:rsidP="00D248DF">
      <w:pPr>
        <w:snapToGrid w:val="0"/>
        <w:rPr>
          <w:lang w:eastAsia="zh-CN"/>
        </w:rPr>
      </w:pPr>
      <w:r w:rsidRPr="00094D30">
        <w:rPr>
          <w:lang w:eastAsia="zh-CN"/>
        </w:rPr>
        <w:t>N</w:t>
      </w:r>
      <w:r w:rsidRPr="00094D30">
        <w:rPr>
          <w:rFonts w:hint="eastAsia"/>
          <w:lang w:eastAsia="zh-CN"/>
        </w:rPr>
        <w:t>ote</w:t>
      </w:r>
      <w:r w:rsidR="00043304" w:rsidRPr="00094D30">
        <w:rPr>
          <w:lang w:eastAsia="zh-CN"/>
        </w:rPr>
        <w:t xml:space="preserve"> that, </w:t>
      </w:r>
      <m:oMath>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oMath>
      <w:r w:rsidR="00043304" w:rsidRPr="00094D30">
        <w:rPr>
          <w:rFonts w:hint="eastAsia"/>
          <w:lang w:eastAsia="zh-CN"/>
        </w:rPr>
        <w:t xml:space="preserve"> </w:t>
      </w:r>
      <w:r w:rsidR="00043304" w:rsidRPr="00094D30">
        <w:rPr>
          <w:lang w:eastAsia="zh-CN"/>
        </w:rPr>
        <w:t xml:space="preserve">is a periodic function whose cycle is </w:t>
      </w:r>
      <m:oMath>
        <m:r>
          <m:rPr>
            <m:sty m:val="p"/>
          </m:rPr>
          <w:rPr>
            <w:rFonts w:ascii="Cambria Math" w:hAnsi="Cambria Math"/>
            <w:lang w:eastAsia="zh-CN"/>
          </w:rPr>
          <m:t>2π</m:t>
        </m:r>
      </m:oMath>
      <w:r w:rsidR="00043304" w:rsidRPr="00094D30">
        <w:rPr>
          <w:lang w:eastAsia="zh-CN"/>
        </w:rPr>
        <w:t xml:space="preserve">. Therefore, only the vibration of </w:t>
      </w:r>
    </w:p>
    <w:p w14:paraId="3E397D28" w14:textId="3AB371EE" w:rsidR="00094D30" w:rsidRDefault="00043304" w:rsidP="00D248DF">
      <w:pPr>
        <w:snapToGrid w:val="0"/>
        <w:rPr>
          <w:lang w:eastAsia="zh-CN"/>
        </w:rPr>
      </w:pPr>
      <m:oMath>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oMath>
      <w:r w:rsidRPr="00094D30">
        <w:rPr>
          <w:rFonts w:hint="eastAsia"/>
          <w:lang w:eastAsia="zh-CN"/>
        </w:rPr>
        <w:t>,</w:t>
      </w:r>
      <w:r w:rsidRPr="00094D30">
        <w:rPr>
          <w:lang w:eastAsia="zh-CN"/>
        </w:rPr>
        <w:t xml:space="preserve"> i.e. </w:t>
      </w:r>
      <w:r w:rsidRPr="00094D30">
        <w:rPr>
          <w:rFonts w:hint="eastAsia"/>
          <w:lang w:eastAsia="zh-CN"/>
        </w:rPr>
        <w:t xml:space="preserve"> </w:t>
      </w:r>
      <m:oMath>
        <m:r>
          <m:rPr>
            <m:sty m:val="p"/>
          </m:rPr>
          <w:rPr>
            <w:rFonts w:ascii="Cambria Math" w:hAnsi="Cambria Math"/>
            <w:lang w:eastAsia="zh-CN"/>
          </w:rPr>
          <m:t>Δ</m:t>
        </m:r>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oMath>
      <w:r w:rsidRPr="00094D30">
        <w:rPr>
          <w:rFonts w:hint="eastAsia"/>
          <w:lang w:eastAsia="zh-CN"/>
        </w:rPr>
        <w:t>,</w:t>
      </w:r>
      <w:r w:rsidRPr="00094D30">
        <w:rPr>
          <w:lang w:eastAsia="zh-CN"/>
        </w:rPr>
        <w:t xml:space="preserve"> can be extracted. </w:t>
      </w:r>
      <w:r w:rsidR="00094D30" w:rsidRPr="00094D30">
        <w:rPr>
          <w:lang w:eastAsia="zh-CN"/>
        </w:rPr>
        <w:t xml:space="preserve"> The speed of the target is:</w:t>
      </w:r>
    </w:p>
    <w:p w14:paraId="11269A4B" w14:textId="77777777" w:rsidR="00D248DF" w:rsidRPr="00094D30" w:rsidRDefault="00D248DF" w:rsidP="00D248DF">
      <w:pPr>
        <w:snapToGrid w:val="0"/>
        <w:rPr>
          <w:lang w:eastAsia="zh-CN"/>
        </w:rPr>
      </w:pPr>
    </w:p>
    <w:p w14:paraId="3ED16742" w14:textId="3E4C0AE0" w:rsidR="00094D30" w:rsidRPr="00D248DF" w:rsidRDefault="00B07AFE" w:rsidP="00D248DF">
      <w:pPr>
        <w:snapToGrid w:val="0"/>
        <w:rPr>
          <w:lang w:eastAsia="zh-CN"/>
        </w:rPr>
      </w:pPr>
      <m:oMathPara>
        <m:oMath>
          <m:eqArr>
            <m:eqArrPr>
              <m:maxDist m:val="1"/>
              <m:ctrlPr>
                <w:rPr>
                  <w:rFonts w:ascii="Cambria Math" w:hAnsi="Cambria Math"/>
                  <w:lang w:eastAsia="zh-CN"/>
                </w:rPr>
              </m:ctrlPr>
            </m:eqArrPr>
            <m:e>
              <m:r>
                <w:rPr>
                  <w:rFonts w:ascii="Cambria Math" w:hAnsi="Cambria Math"/>
                  <w:lang w:eastAsia="zh-CN"/>
                </w:rPr>
                <m:t>v</m:t>
              </m:r>
              <m:r>
                <m:rPr>
                  <m:sty m:val="p"/>
                </m:rPr>
                <w:rPr>
                  <w:rFonts w:ascii="Cambria Math" w:hAnsi="Cambria Math"/>
                  <w:lang w:eastAsia="zh-CN"/>
                </w:rPr>
                <m:t>=</m:t>
              </m:r>
              <m:f>
                <m:fPr>
                  <m:ctrlPr>
                    <w:rPr>
                      <w:rFonts w:ascii="Cambria Math" w:hAnsi="Cambria Math"/>
                      <w:lang w:eastAsia="zh-CN"/>
                    </w:rPr>
                  </m:ctrlPr>
                </m:fPr>
                <m:num>
                  <m:r>
                    <w:rPr>
                      <w:rFonts w:ascii="Cambria Math" w:hAnsi="Cambria Math"/>
                      <w:lang w:eastAsia="zh-CN"/>
                    </w:rPr>
                    <m:t>dx</m:t>
                  </m:r>
                  <m:d>
                    <m:dPr>
                      <m:ctrlPr>
                        <w:rPr>
                          <w:rFonts w:ascii="Cambria Math" w:hAnsi="Cambria Math"/>
                          <w:lang w:eastAsia="zh-CN"/>
                        </w:rPr>
                      </m:ctrlPr>
                    </m:dPr>
                    <m:e>
                      <m:r>
                        <w:rPr>
                          <w:rFonts w:ascii="Cambria Math" w:hAnsi="Cambria Math"/>
                          <w:lang w:eastAsia="zh-CN"/>
                        </w:rPr>
                        <m:t>t</m:t>
                      </m:r>
                    </m:e>
                  </m:d>
                </m:num>
                <m:den>
                  <m:r>
                    <w:rPr>
                      <w:rFonts w:ascii="Cambria Math" w:hAnsi="Cambria Math"/>
                      <w:lang w:eastAsia="zh-CN"/>
                    </w:rPr>
                    <m:t>dt</m:t>
                  </m:r>
                </m:den>
              </m:f>
              <m:r>
                <m:rPr>
                  <m:sty m:val="p"/>
                </m:rPr>
                <w:rPr>
                  <w:rFonts w:ascii="Cambria Math" w:hAnsi="Cambria Math"/>
                  <w:lang w:eastAsia="zh-CN"/>
                </w:rPr>
                <m:t>=</m:t>
              </m:r>
              <m:f>
                <m:fPr>
                  <m:ctrlPr>
                    <w:rPr>
                      <w:rFonts w:ascii="Cambria Math" w:hAnsi="Cambria Math"/>
                      <w:lang w:eastAsia="zh-CN"/>
                    </w:rPr>
                  </m:ctrlPr>
                </m:fPr>
                <m:num>
                  <m:f>
                    <m:fPr>
                      <m:ctrlPr>
                        <w:rPr>
                          <w:rFonts w:ascii="Cambria Math" w:hAnsi="Cambria Math"/>
                          <w:lang w:eastAsia="zh-CN"/>
                        </w:rPr>
                      </m:ctrlPr>
                    </m:fPr>
                    <m:num>
                      <m:r>
                        <w:rPr>
                          <w:rFonts w:ascii="Cambria Math" w:hAnsi="Cambria Math"/>
                          <w:lang w:eastAsia="zh-CN"/>
                        </w:rPr>
                        <m:t>c</m:t>
                      </m:r>
                    </m:num>
                    <m:den>
                      <m:r>
                        <m:rPr>
                          <m:sty m:val="p"/>
                        </m:rPr>
                        <w:rPr>
                          <w:rFonts w:ascii="Cambria Math" w:hAnsi="Cambria Math"/>
                          <w:lang w:eastAsia="zh-CN"/>
                        </w:rPr>
                        <m:t>4</m:t>
                      </m:r>
                      <m:r>
                        <w:rPr>
                          <w:rFonts w:ascii="Cambria Math" w:hAnsi="Cambria Math"/>
                          <w:lang w:eastAsia="zh-CN"/>
                        </w:rPr>
                        <m:t>π</m:t>
                      </m:r>
                      <m:sSub>
                        <m:sSubPr>
                          <m:ctrlPr>
                            <w:rPr>
                              <w:rFonts w:ascii="Cambria Math" w:hAnsi="Cambria Math"/>
                              <w:lang w:eastAsia="zh-CN"/>
                            </w:rPr>
                          </m:ctrlPr>
                        </m:sSubPr>
                        <m:e>
                          <m:r>
                            <w:rPr>
                              <w:rFonts w:ascii="Cambria Math" w:hAnsi="Cambria Math"/>
                              <w:lang w:eastAsia="zh-CN"/>
                            </w:rPr>
                            <m:t>f</m:t>
                          </m:r>
                        </m:e>
                        <m:sub>
                          <m:r>
                            <w:rPr>
                              <w:rFonts w:ascii="Cambria Math" w:hAnsi="Cambria Math"/>
                              <w:lang w:eastAsia="zh-CN"/>
                            </w:rPr>
                            <m:t>c</m:t>
                          </m:r>
                        </m:sub>
                      </m:sSub>
                    </m:den>
                  </m:f>
                  <m:r>
                    <w:rPr>
                      <w:rFonts w:ascii="Cambria Math" w:hAnsi="Cambria Math"/>
                      <w:lang w:eastAsia="zh-CN"/>
                    </w:rPr>
                    <m:t>d</m:t>
                  </m:r>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num>
                <m:den>
                  <m:r>
                    <w:rPr>
                      <w:rFonts w:ascii="Cambria Math" w:hAnsi="Cambria Math"/>
                      <w:lang w:eastAsia="zh-CN"/>
                    </w:rPr>
                    <m:t>dt</m:t>
                  </m:r>
                </m:den>
              </m:f>
              <m:r>
                <m:rPr>
                  <m:sty m:val="p"/>
                </m:rPr>
                <w:rPr>
                  <w:rFonts w:ascii="Cambria Math" w:hAnsi="Cambria Math"/>
                  <w:lang w:eastAsia="zh-CN"/>
                </w:rPr>
                <m:t>=</m:t>
              </m:r>
              <m:f>
                <m:fPr>
                  <m:ctrlPr>
                    <w:rPr>
                      <w:rFonts w:ascii="Cambria Math" w:hAnsi="Cambria Math"/>
                      <w:lang w:eastAsia="zh-CN"/>
                    </w:rPr>
                  </m:ctrlPr>
                </m:fPr>
                <m:num>
                  <m:r>
                    <w:rPr>
                      <w:rFonts w:ascii="Cambria Math" w:hAnsi="Cambria Math"/>
                      <w:lang w:eastAsia="zh-CN"/>
                    </w:rPr>
                    <m:t>c</m:t>
                  </m:r>
                  <m:sSub>
                    <m:sSubPr>
                      <m:ctrlPr>
                        <w:rPr>
                          <w:rFonts w:ascii="Cambria Math" w:hAnsi="Cambria Math"/>
                          <w:lang w:eastAsia="zh-CN"/>
                        </w:rPr>
                      </m:ctrlPr>
                    </m:sSubPr>
                    <m:e>
                      <m:r>
                        <w:rPr>
                          <w:rFonts w:ascii="Cambria Math" w:hAnsi="Cambria Math"/>
                          <w:lang w:eastAsia="zh-CN"/>
                        </w:rPr>
                        <m:t>f</m:t>
                      </m:r>
                    </m:e>
                    <m:sub>
                      <m:r>
                        <w:rPr>
                          <w:rFonts w:ascii="Cambria Math" w:hAnsi="Cambria Math"/>
                          <w:lang w:eastAsia="zh-CN"/>
                        </w:rPr>
                        <m:t>d</m:t>
                      </m:r>
                    </m:sub>
                  </m:sSub>
                </m:num>
                <m:den>
                  <m:r>
                    <m:rPr>
                      <m:sty m:val="p"/>
                    </m:rPr>
                    <w:rPr>
                      <w:rFonts w:ascii="Cambria Math" w:hAnsi="Cambria Math"/>
                      <w:lang w:eastAsia="zh-CN"/>
                    </w:rPr>
                    <m:t>2</m:t>
                  </m:r>
                  <m:sSub>
                    <m:sSubPr>
                      <m:ctrlPr>
                        <w:rPr>
                          <w:rFonts w:ascii="Cambria Math" w:hAnsi="Cambria Math"/>
                          <w:lang w:eastAsia="zh-CN"/>
                        </w:rPr>
                      </m:ctrlPr>
                    </m:sSubPr>
                    <m:e>
                      <m:r>
                        <w:rPr>
                          <w:rFonts w:ascii="Cambria Math" w:hAnsi="Cambria Math"/>
                          <w:lang w:eastAsia="zh-CN"/>
                        </w:rPr>
                        <m:t>f</m:t>
                      </m:r>
                    </m:e>
                    <m:sub>
                      <m:r>
                        <w:rPr>
                          <w:rFonts w:ascii="Cambria Math" w:hAnsi="Cambria Math"/>
                          <w:lang w:eastAsia="zh-CN"/>
                        </w:rPr>
                        <m:t>c</m:t>
                      </m:r>
                    </m:sub>
                  </m:sSub>
                </m:den>
              </m:f>
              <m:r>
                <m:rPr>
                  <m:sty m:val="p"/>
                </m:rPr>
                <w:rPr>
                  <w:rFonts w:ascii="Cambria Math" w:hAnsi="Cambria Math"/>
                  <w:lang w:eastAsia="zh-CN"/>
                </w:rPr>
                <m:t xml:space="preserve">, </m:t>
              </m:r>
              <m:r>
                <w:rPr>
                  <w:rFonts w:ascii="Cambria Math" w:hAnsi="Cambria Math"/>
                  <w:lang w:eastAsia="zh-CN"/>
                </w:rPr>
                <m:t>v</m:t>
              </m:r>
              <m:r>
                <m:rPr>
                  <m:sty m:val="p"/>
                </m:rPr>
                <w:rPr>
                  <w:rFonts w:ascii="Cambria Math" w:hAnsi="Cambria Math"/>
                  <w:lang w:eastAsia="zh-CN"/>
                </w:rPr>
                <m:t>≪c#</m:t>
              </m:r>
              <m:d>
                <m:dPr>
                  <m:ctrlPr>
                    <w:rPr>
                      <w:rFonts w:ascii="Cambria Math" w:hAnsi="Cambria Math"/>
                      <w:lang w:eastAsia="zh-CN"/>
                    </w:rPr>
                  </m:ctrlPr>
                </m:dPr>
                <m:e>
                  <m:r>
                    <m:rPr>
                      <m:sty m:val="p"/>
                    </m:rPr>
                    <w:rPr>
                      <w:rFonts w:ascii="Cambria Math" w:hAnsi="Cambria Math"/>
                      <w:lang w:eastAsia="zh-CN"/>
                    </w:rPr>
                    <m:t>2.4</m:t>
                  </m:r>
                </m:e>
              </m:d>
              <m:r>
                <m:rPr>
                  <m:sty m:val="p"/>
                </m:rPr>
                <w:rPr>
                  <w:rFonts w:ascii="Cambria Math" w:hAnsi="Cambria Math"/>
                  <w:lang w:eastAsia="zh-CN"/>
                </w:rPr>
                <m:t>,</m:t>
              </m:r>
            </m:e>
          </m:eqArr>
        </m:oMath>
      </m:oMathPara>
    </w:p>
    <w:p w14:paraId="60D71E35" w14:textId="77777777" w:rsidR="00D248DF" w:rsidRPr="00094D30" w:rsidRDefault="00D248DF" w:rsidP="00D248DF">
      <w:pPr>
        <w:snapToGrid w:val="0"/>
        <w:rPr>
          <w:iCs/>
          <w:lang w:eastAsia="zh-CN"/>
        </w:rPr>
      </w:pPr>
    </w:p>
    <w:p w14:paraId="48CBDDD7" w14:textId="4BBEFE8A" w:rsidR="00D248DF" w:rsidRDefault="00094D30" w:rsidP="00D248DF">
      <w:pPr>
        <w:snapToGrid w:val="0"/>
        <w:rPr>
          <w:iCs/>
          <w:lang w:eastAsia="zh-CN"/>
        </w:rPr>
      </w:pPr>
      <w:r>
        <w:rPr>
          <w:rFonts w:hint="eastAsia"/>
          <w:iCs/>
          <w:lang w:eastAsia="zh-CN"/>
        </w:rPr>
        <w:t>w</w:t>
      </w:r>
      <w:r>
        <w:rPr>
          <w:iCs/>
          <w:lang w:eastAsia="zh-CN"/>
        </w:rPr>
        <w:t xml:space="preserve">here </w:t>
      </w:r>
      <m:oMath>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d</m:t>
            </m:r>
          </m:sub>
        </m:sSub>
        <m:r>
          <w:rPr>
            <w:rFonts w:ascii="Cambria Math" w:hAnsi="Cambria Math"/>
            <w:lang w:eastAsia="zh-CN"/>
          </w:rPr>
          <m:t>=</m:t>
        </m:r>
        <m:f>
          <m:fPr>
            <m:ctrlPr>
              <w:rPr>
                <w:rFonts w:ascii="Cambria Math" w:hAnsi="Cambria Math"/>
                <w:i/>
                <w:iCs/>
                <w:lang w:eastAsia="zh-CN"/>
              </w:rPr>
            </m:ctrlPr>
          </m:fPr>
          <m:num>
            <m:r>
              <w:rPr>
                <w:rFonts w:ascii="Cambria Math" w:hAnsi="Cambria Math"/>
                <w:lang w:eastAsia="zh-CN"/>
              </w:rPr>
              <m:t>1</m:t>
            </m:r>
          </m:num>
          <m:den>
            <m:r>
              <w:rPr>
                <w:rFonts w:ascii="Cambria Math" w:hAnsi="Cambria Math"/>
                <w:lang w:eastAsia="zh-CN"/>
              </w:rPr>
              <m:t>2π</m:t>
            </m:r>
          </m:den>
        </m:f>
        <m:f>
          <m:fPr>
            <m:ctrlPr>
              <w:rPr>
                <w:rFonts w:ascii="Cambria Math" w:hAnsi="Cambria Math"/>
                <w:i/>
                <w:iCs/>
                <w:lang w:eastAsia="zh-CN"/>
              </w:rPr>
            </m:ctrlPr>
          </m:fPr>
          <m:num>
            <m:r>
              <w:rPr>
                <w:rFonts w:ascii="Cambria Math" w:hAnsi="Cambria Math"/>
                <w:lang w:eastAsia="zh-CN"/>
              </w:rPr>
              <m:t>d</m:t>
            </m:r>
            <m:r>
              <m:rPr>
                <m:sty m:val="p"/>
              </m:rPr>
              <w:rPr>
                <w:rFonts w:ascii="Cambria Math" w:hAnsi="Cambria Math"/>
                <w:lang w:eastAsia="zh-CN"/>
              </w:rPr>
              <m:t>Φ</m:t>
            </m:r>
            <m:d>
              <m:dPr>
                <m:ctrlPr>
                  <w:rPr>
                    <w:rFonts w:ascii="Cambria Math" w:hAnsi="Cambria Math"/>
                    <w:i/>
                    <w:iCs/>
                    <w:lang w:eastAsia="zh-CN"/>
                  </w:rPr>
                </m:ctrlPr>
              </m:dPr>
              <m:e>
                <m:r>
                  <w:rPr>
                    <w:rFonts w:ascii="Cambria Math" w:hAnsi="Cambria Math"/>
                    <w:lang w:eastAsia="zh-CN"/>
                  </w:rPr>
                  <m:t>t</m:t>
                </m:r>
              </m:e>
            </m:d>
          </m:num>
          <m:den>
            <m:r>
              <w:rPr>
                <w:rFonts w:ascii="Cambria Math" w:hAnsi="Cambria Math"/>
                <w:lang w:eastAsia="zh-CN"/>
              </w:rPr>
              <m:t>dt</m:t>
            </m:r>
          </m:den>
        </m:f>
      </m:oMath>
      <w:r>
        <w:rPr>
          <w:rFonts w:hint="eastAsia"/>
          <w:iCs/>
          <w:lang w:eastAsia="zh-CN"/>
        </w:rPr>
        <w:t xml:space="preserve"> </w:t>
      </w:r>
      <w:r>
        <w:rPr>
          <w:iCs/>
          <w:lang w:eastAsia="zh-CN"/>
        </w:rPr>
        <w:t>is the Doppler shift.</w:t>
      </w:r>
    </w:p>
    <w:p w14:paraId="3F3FD9A8" w14:textId="7937DB61" w:rsidR="00881D3C" w:rsidRDefault="00F033BD" w:rsidP="00881D3C">
      <w:pPr>
        <w:pStyle w:val="41"/>
        <w:ind w:firstLine="241"/>
      </w:pPr>
      <w:r>
        <w:t xml:space="preserve">2.1.2 </w:t>
      </w:r>
      <w:r w:rsidR="00D248DF">
        <w:t>P</w:t>
      </w:r>
      <w:r w:rsidR="00D248DF">
        <w:rPr>
          <w:rFonts w:hint="eastAsia"/>
        </w:rPr>
        <w:t>hase</w:t>
      </w:r>
      <w:r w:rsidR="00D248DF">
        <w:t xml:space="preserve"> demodulation algorithm</w:t>
      </w:r>
    </w:p>
    <w:p w14:paraId="6EE823FA" w14:textId="64E1FA77" w:rsidR="00A32D53" w:rsidRDefault="00D3572D" w:rsidP="001664B0">
      <w:pPr>
        <w:ind w:firstLineChars="100" w:firstLine="240"/>
        <w:rPr>
          <w:lang w:eastAsia="zh-CN"/>
        </w:rPr>
      </w:pPr>
      <w:r>
        <w:rPr>
          <w:lang w:eastAsia="zh-CN"/>
        </w:rPr>
        <w:t>As discussed in 2.1.1, t</w:t>
      </w:r>
      <w:r w:rsidRPr="00094D30">
        <w:rPr>
          <w:lang w:eastAsia="zh-CN"/>
        </w:rPr>
        <w:t xml:space="preserve">he motion of the target can be extracted from the phase </w:t>
      </w:r>
      <w:bookmarkStart w:id="8" w:name="OLE_LINK10"/>
      <m:oMath>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oMath>
      <w:bookmarkEnd w:id="8"/>
      <w:r>
        <w:rPr>
          <w:lang w:eastAsia="zh-CN"/>
        </w:rPr>
        <w:t>. T</w:t>
      </w:r>
      <w:r w:rsidR="001664B0">
        <w:rPr>
          <w:lang w:eastAsia="zh-CN"/>
        </w:rPr>
        <w:t>hus,</w:t>
      </w:r>
      <w:r>
        <w:rPr>
          <w:lang w:eastAsia="zh-CN"/>
        </w:rPr>
        <w:t xml:space="preserve"> the key to </w:t>
      </w:r>
      <w:r w:rsidRPr="00094D30">
        <w:rPr>
          <w:lang w:eastAsia="zh-CN"/>
        </w:rPr>
        <w:t>extract</w:t>
      </w:r>
      <w:r w:rsidR="001664B0">
        <w:rPr>
          <w:lang w:eastAsia="zh-CN"/>
        </w:rPr>
        <w:t>ing</w:t>
      </w:r>
      <w:r>
        <w:rPr>
          <w:lang w:eastAsia="zh-CN"/>
        </w:rPr>
        <w:t xml:space="preserve"> the motion is to </w:t>
      </w:r>
      <w:r w:rsidR="001664B0">
        <w:rPr>
          <w:lang w:eastAsia="zh-CN"/>
        </w:rPr>
        <w:t>demodulate</w:t>
      </w:r>
      <w:r>
        <w:rPr>
          <w:lang w:eastAsia="zh-CN"/>
        </w:rPr>
        <w:t xml:space="preserve"> </w:t>
      </w:r>
      <m:oMath>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oMath>
      <w:r>
        <w:rPr>
          <w:rFonts w:hint="eastAsia"/>
          <w:lang w:eastAsia="zh-CN"/>
        </w:rPr>
        <w:t>.</w:t>
      </w:r>
      <w:r w:rsidR="001664B0">
        <w:rPr>
          <w:lang w:eastAsia="zh-CN"/>
        </w:rPr>
        <w:t xml:space="preserve"> Many demodulation algorithms have been proposed. The classic algorithm is arctangent demodulation algorithm [2-3</w:t>
      </w:r>
      <w:r w:rsidR="00D71A74">
        <w:rPr>
          <w:rFonts w:hint="eastAsia"/>
          <w:lang w:eastAsia="zh-CN"/>
        </w:rPr>
        <w:t>；</w:t>
      </w:r>
      <w:r w:rsidR="00D71A74">
        <w:rPr>
          <w:rFonts w:hint="eastAsia"/>
          <w:lang w:eastAsia="zh-CN"/>
        </w:rPr>
        <w:t>1</w:t>
      </w:r>
      <w:r w:rsidR="00D71A74">
        <w:rPr>
          <w:rFonts w:hint="eastAsia"/>
          <w:lang w:eastAsia="zh-CN"/>
        </w:rPr>
        <w:t>中</w:t>
      </w:r>
      <w:r w:rsidR="00D71A74">
        <w:rPr>
          <w:rFonts w:hint="eastAsia"/>
          <w:lang w:eastAsia="zh-CN"/>
        </w:rPr>
        <w:t>5</w:t>
      </w:r>
      <w:r w:rsidR="00D71A74">
        <w:rPr>
          <w:rFonts w:hint="eastAsia"/>
          <w:lang w:eastAsia="zh-CN"/>
        </w:rPr>
        <w:t>，</w:t>
      </w:r>
      <w:r w:rsidR="00D71A74">
        <w:rPr>
          <w:rFonts w:hint="eastAsia"/>
          <w:lang w:eastAsia="zh-CN"/>
        </w:rPr>
        <w:t>13</w:t>
      </w:r>
      <w:r w:rsidR="001664B0">
        <w:rPr>
          <w:lang w:eastAsia="zh-CN"/>
        </w:rPr>
        <w:t>], as shown in formula (2.5).</w:t>
      </w:r>
    </w:p>
    <w:p w14:paraId="1BE9B208" w14:textId="77777777" w:rsidR="001664B0" w:rsidRPr="001664B0" w:rsidRDefault="001664B0" w:rsidP="001664B0">
      <w:pPr>
        <w:ind w:firstLineChars="100" w:firstLine="240"/>
        <w:rPr>
          <w:lang w:eastAsia="zh-CN"/>
        </w:rPr>
      </w:pPr>
    </w:p>
    <w:p w14:paraId="444FA9A6" w14:textId="6887F5E3" w:rsidR="001664B0" w:rsidRPr="00BE6B5E" w:rsidRDefault="00B07AFE" w:rsidP="001664B0">
      <w:pPr>
        <w:ind w:firstLineChars="100" w:firstLine="240"/>
        <w:rPr>
          <w:lang w:eastAsia="zh-CN"/>
        </w:rPr>
      </w:pPr>
      <m:oMathPara>
        <m:oMath>
          <m:eqArr>
            <m:eqArrPr>
              <m:maxDist m:val="1"/>
              <m:ctrlPr>
                <w:rPr>
                  <w:rFonts w:ascii="Cambria Math" w:hAnsi="Cambria Math"/>
                  <w:i/>
                  <w:lang w:eastAsia="zh-CN"/>
                </w:rPr>
              </m:ctrlPr>
            </m:eqArrPr>
            <m:e>
              <m:r>
                <w:rPr>
                  <w:rFonts w:ascii="Cambria Math" w:hAnsi="Cambria Math"/>
                  <w:lang w:eastAsia="zh-CN"/>
                </w:rPr>
                <m:t>Atan</m:t>
              </m:r>
              <m:d>
                <m:dPr>
                  <m:ctrlPr>
                    <w:rPr>
                      <w:rFonts w:ascii="Cambria Math" w:hAnsi="Cambria Math"/>
                      <w:lang w:eastAsia="zh-CN"/>
                    </w:rPr>
                  </m:ctrlPr>
                </m:dPr>
                <m:e>
                  <m:r>
                    <w:rPr>
                      <w:rFonts w:ascii="Cambria Math" w:hAnsi="Cambria Math"/>
                      <w:lang w:eastAsia="zh-CN"/>
                    </w:rPr>
                    <m:t>t</m:t>
                  </m:r>
                </m:e>
              </m:d>
              <m:r>
                <w:rPr>
                  <w:rFonts w:ascii="Cambria Math" w:hAnsi="Cambria Math"/>
                  <w:lang w:eastAsia="zh-CN"/>
                </w:rPr>
                <m:t>=</m:t>
              </m:r>
              <m:func>
                <m:funcPr>
                  <m:ctrlPr>
                    <w:rPr>
                      <w:rFonts w:ascii="Cambria Math" w:hAnsi="Cambria Math"/>
                      <w:i/>
                      <w:lang w:eastAsia="zh-CN"/>
                    </w:rPr>
                  </m:ctrlPr>
                </m:funcPr>
                <m:fName>
                  <m:r>
                    <w:rPr>
                      <w:rFonts w:ascii="Cambria Math" w:hAnsi="Cambria Math"/>
                      <w:lang w:eastAsia="zh-CN"/>
                    </w:rPr>
                    <m:t>arctan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Q</m:t>
                          </m:r>
                          <m:d>
                            <m:dPr>
                              <m:ctrlPr>
                                <w:rPr>
                                  <w:rFonts w:ascii="Cambria Math" w:hAnsi="Cambria Math"/>
                                  <w:i/>
                                  <w:lang w:eastAsia="zh-CN"/>
                                </w:rPr>
                              </m:ctrlPr>
                            </m:dPr>
                            <m:e>
                              <m:r>
                                <w:rPr>
                                  <w:rFonts w:ascii="Cambria Math" w:hAnsi="Cambria Math"/>
                                  <w:lang w:eastAsia="zh-CN"/>
                                </w:rPr>
                                <m:t>t</m:t>
                              </m:r>
                            </m:e>
                          </m:d>
                        </m:num>
                        <m:den>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t</m:t>
                              </m:r>
                            </m:e>
                          </m:d>
                        </m:den>
                      </m:f>
                    </m:e>
                  </m:d>
                </m:e>
              </m:func>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2.5</m:t>
                  </m:r>
                </m:e>
              </m:d>
            </m:e>
          </m:eqArr>
        </m:oMath>
      </m:oMathPara>
    </w:p>
    <w:p w14:paraId="42F0FBED" w14:textId="77777777" w:rsidR="00BE6B5E" w:rsidRPr="003F7F43" w:rsidRDefault="00BE6B5E" w:rsidP="001664B0">
      <w:pPr>
        <w:ind w:firstLineChars="100" w:firstLine="240"/>
        <w:rPr>
          <w:lang w:eastAsia="zh-CN"/>
        </w:rPr>
      </w:pPr>
    </w:p>
    <w:p w14:paraId="01A3435F" w14:textId="22BCFAC4" w:rsidR="007029F2" w:rsidRDefault="003F7F43" w:rsidP="007029F2">
      <w:pPr>
        <w:ind w:firstLineChars="100" w:firstLine="240"/>
        <w:rPr>
          <w:lang w:eastAsia="zh-CN"/>
        </w:rPr>
      </w:pPr>
      <w:r>
        <w:rPr>
          <w:lang w:eastAsia="zh-CN"/>
        </w:rPr>
        <w:t xml:space="preserve">However, the value of the arctangent </w:t>
      </w:r>
      <w:r w:rsidR="00FD26EF">
        <w:rPr>
          <w:lang w:eastAsia="zh-CN"/>
        </w:rPr>
        <w:t xml:space="preserve">function </w:t>
      </w:r>
      <w:r>
        <w:rPr>
          <w:lang w:eastAsia="zh-CN"/>
        </w:rPr>
        <w:t xml:space="preserve">is restricted to </w:t>
      </w:r>
      <w:r w:rsidR="00A4516E" w:rsidRPr="00163BCB">
        <w:rPr>
          <w:lang w:eastAsia="zh-CN"/>
        </w:rPr>
        <w:t>(−π/2, π/2)</w:t>
      </w:r>
      <w:r>
        <w:rPr>
          <w:lang w:eastAsia="zh-CN"/>
        </w:rPr>
        <w:t xml:space="preserve">. Once </w:t>
      </w:r>
      <m:oMath>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oMath>
      <w:r>
        <w:rPr>
          <w:rFonts w:hint="eastAsia"/>
          <w:lang w:eastAsia="zh-CN"/>
        </w:rPr>
        <w:t xml:space="preserve"> </w:t>
      </w:r>
      <w:r>
        <w:rPr>
          <w:lang w:eastAsia="zh-CN"/>
        </w:rPr>
        <w:t xml:space="preserve">exceeding this range, </w:t>
      </w:r>
      <w:r w:rsidR="00FD26EF">
        <w:rPr>
          <w:lang w:eastAsia="zh-CN"/>
        </w:rPr>
        <w:t xml:space="preserve">transitions will occur. Fig. 2 shows three cases of </w:t>
      </w:r>
      <w:r w:rsidR="00AE2E6A">
        <w:rPr>
          <w:lang w:eastAsia="zh-CN"/>
        </w:rPr>
        <w:t>arctangent demodulation</w:t>
      </w:r>
      <w:r w:rsidR="00FD26EF">
        <w:rPr>
          <w:lang w:eastAsia="zh-CN"/>
        </w:rPr>
        <w:t>.</w:t>
      </w:r>
      <w:r w:rsidR="00AE2E6A">
        <w:rPr>
          <w:lang w:eastAsia="zh-CN"/>
        </w:rPr>
        <w:t xml:space="preserve"> </w:t>
      </w:r>
      <w:r w:rsidR="00AE2E6A" w:rsidRPr="00163BCB">
        <w:rPr>
          <w:lang w:eastAsia="zh-CN"/>
        </w:rPr>
        <w:t xml:space="preserve"> </w:t>
      </w:r>
      <w:r w:rsidR="00935CAF">
        <w:rPr>
          <w:lang w:eastAsia="zh-CN"/>
        </w:rPr>
        <w:t>T</w:t>
      </w:r>
      <w:r w:rsidR="00935CAF" w:rsidRPr="00163BCB">
        <w:rPr>
          <w:lang w:eastAsia="zh-CN"/>
        </w:rPr>
        <w:t>he vibration amplitude</w:t>
      </w:r>
      <w:r w:rsidR="00935CAF">
        <w:rPr>
          <w:lang w:eastAsia="zh-CN"/>
        </w:rPr>
        <w:t xml:space="preserve"> of </w:t>
      </w:r>
      <m:oMath>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oMath>
      <w:r w:rsidR="00935CAF">
        <w:rPr>
          <w:rFonts w:hint="eastAsia"/>
          <w:lang w:eastAsia="zh-CN"/>
        </w:rPr>
        <w:t xml:space="preserve"> </w:t>
      </w:r>
      <w:r w:rsidR="00935CAF">
        <w:rPr>
          <w:lang w:eastAsia="zh-CN"/>
        </w:rPr>
        <w:t xml:space="preserve">is smaller than </w:t>
      </w:r>
      <m:oMath>
        <m:r>
          <m:rPr>
            <m:sty m:val="p"/>
          </m:rPr>
          <w:rPr>
            <w:rFonts w:ascii="Cambria Math" w:hAnsi="Cambria Math"/>
            <w:lang w:eastAsia="zh-CN"/>
          </w:rPr>
          <m:t>π</m:t>
        </m:r>
      </m:oMath>
      <w:r w:rsidR="00935CAF">
        <w:rPr>
          <w:lang w:eastAsia="zh-CN"/>
        </w:rPr>
        <w:t xml:space="preserve"> in case I and case II. The transition occurs when the DC component is close to </w:t>
      </w:r>
      <m:oMath>
        <m:r>
          <m:rPr>
            <m:sty m:val="p"/>
          </m:rPr>
          <w:rPr>
            <w:rFonts w:ascii="Cambria Math" w:hAnsi="Cambria Math"/>
            <w:lang w:eastAsia="zh-CN"/>
          </w:rPr>
          <m:t xml:space="preserve">-π/2 </m:t>
        </m:r>
      </m:oMath>
      <w:r w:rsidR="007A6781">
        <w:rPr>
          <w:rFonts w:hint="eastAsia"/>
          <w:lang w:eastAsia="zh-CN"/>
        </w:rPr>
        <w:t xml:space="preserve"> </w:t>
      </w:r>
      <w:r w:rsidR="007A6781">
        <w:rPr>
          <w:lang w:eastAsia="zh-CN"/>
        </w:rPr>
        <w:t xml:space="preserve">or </w:t>
      </w:r>
      <m:oMath>
        <m:r>
          <m:rPr>
            <m:sty m:val="p"/>
          </m:rPr>
          <w:rPr>
            <w:rFonts w:ascii="Cambria Math" w:hAnsi="Cambria Math"/>
            <w:lang w:eastAsia="zh-CN"/>
          </w:rPr>
          <m:t>π/2</m:t>
        </m:r>
      </m:oMath>
      <w:r w:rsidR="007A6781">
        <w:rPr>
          <w:rFonts w:hint="eastAsia"/>
          <w:lang w:eastAsia="zh-CN"/>
        </w:rPr>
        <w:t>.</w:t>
      </w:r>
      <w:r w:rsidR="007A6781">
        <w:rPr>
          <w:lang w:eastAsia="zh-CN"/>
        </w:rPr>
        <w:t xml:space="preserve">  When t</w:t>
      </w:r>
      <w:r w:rsidR="007A6781" w:rsidRPr="00163BCB">
        <w:rPr>
          <w:lang w:eastAsia="zh-CN"/>
        </w:rPr>
        <w:t>he vibration amplitude</w:t>
      </w:r>
      <w:r w:rsidR="007A6781">
        <w:rPr>
          <w:lang w:eastAsia="zh-CN"/>
        </w:rPr>
        <w:t xml:space="preserve"> of </w:t>
      </w:r>
      <m:oMath>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oMath>
      <w:r w:rsidR="007A6781">
        <w:rPr>
          <w:rFonts w:hint="eastAsia"/>
          <w:lang w:eastAsia="zh-CN"/>
        </w:rPr>
        <w:t xml:space="preserve"> </w:t>
      </w:r>
      <w:r w:rsidR="007A6781">
        <w:rPr>
          <w:lang w:eastAsia="zh-CN"/>
        </w:rPr>
        <w:t xml:space="preserve">is larger than </w:t>
      </w:r>
      <m:oMath>
        <m:r>
          <m:rPr>
            <m:sty m:val="p"/>
          </m:rPr>
          <w:rPr>
            <w:rFonts w:ascii="Cambria Math" w:hAnsi="Cambria Math"/>
            <w:lang w:eastAsia="zh-CN"/>
          </w:rPr>
          <m:t>π</m:t>
        </m:r>
      </m:oMath>
      <w:r w:rsidR="007A6781">
        <w:rPr>
          <w:rFonts w:hint="eastAsia"/>
          <w:lang w:eastAsia="zh-CN"/>
        </w:rPr>
        <w:t>,</w:t>
      </w:r>
      <w:r w:rsidR="001C5E5B">
        <w:rPr>
          <w:lang w:eastAsia="zh-CN"/>
        </w:rPr>
        <w:t xml:space="preserve"> as shown in case III, the transitions are inevitable. </w:t>
      </w:r>
      <w:r w:rsidR="00915E27">
        <w:rPr>
          <w:lang w:eastAsia="zh-CN"/>
        </w:rPr>
        <w:t xml:space="preserve"> </w:t>
      </w:r>
      <w:r w:rsidR="007029F2">
        <w:rPr>
          <w:lang w:eastAsia="zh-CN"/>
        </w:rPr>
        <w:t xml:space="preserve">Compensations of </w:t>
      </w:r>
      <m:oMath>
        <m:r>
          <m:rPr>
            <m:sty m:val="p"/>
          </m:rPr>
          <w:rPr>
            <w:rFonts w:ascii="Cambria Math" w:hAnsi="Cambria Math"/>
            <w:lang w:eastAsia="zh-CN"/>
          </w:rPr>
          <m:t>π</m:t>
        </m:r>
      </m:oMath>
      <w:r w:rsidR="007029F2">
        <w:rPr>
          <w:rFonts w:hint="eastAsia"/>
          <w:lang w:eastAsia="zh-CN"/>
        </w:rPr>
        <w:t xml:space="preserve"> </w:t>
      </w:r>
      <w:r w:rsidR="007029F2">
        <w:rPr>
          <w:lang w:eastAsia="zh-CN"/>
        </w:rPr>
        <w:t xml:space="preserve">or </w:t>
      </w:r>
      <m:oMath>
        <m:r>
          <m:rPr>
            <m:sty m:val="p"/>
          </m:rPr>
          <w:rPr>
            <w:rFonts w:ascii="Cambria Math" w:hAnsi="Cambria Math"/>
            <w:lang w:eastAsia="zh-CN"/>
          </w:rPr>
          <m:t>–π</m:t>
        </m:r>
      </m:oMath>
      <w:r w:rsidR="007029F2">
        <w:rPr>
          <w:rFonts w:hint="eastAsia"/>
          <w:lang w:eastAsia="zh-CN"/>
        </w:rPr>
        <w:t xml:space="preserve"> </w:t>
      </w:r>
      <w:r w:rsidR="007029F2">
        <w:rPr>
          <w:lang w:eastAsia="zh-CN"/>
        </w:rPr>
        <w:t xml:space="preserve">need to be done at the transition point. However, the automatic compensation is difficult to be implemented when the </w:t>
      </w:r>
      <w:r w:rsidR="007029F2" w:rsidRPr="00163BCB">
        <w:rPr>
          <w:lang w:eastAsia="zh-CN"/>
        </w:rPr>
        <w:t>vibration amplitude</w:t>
      </w:r>
      <w:r w:rsidR="007029F2">
        <w:rPr>
          <w:lang w:eastAsia="zh-CN"/>
        </w:rPr>
        <w:t xml:space="preserve"> becomes larger and noise exists</w:t>
      </w:r>
      <w:r w:rsidR="00D71A74">
        <w:rPr>
          <w:lang w:eastAsia="zh-CN"/>
        </w:rPr>
        <w:t xml:space="preserve"> [</w:t>
      </w:r>
      <w:r w:rsidR="00D71A74">
        <w:rPr>
          <w:rFonts w:hint="eastAsia"/>
          <w:lang w:eastAsia="zh-CN"/>
        </w:rPr>
        <w:t>4</w:t>
      </w:r>
      <w:r w:rsidR="00D71A74">
        <w:rPr>
          <w:rFonts w:hint="eastAsia"/>
          <w:lang w:eastAsia="zh-CN"/>
        </w:rPr>
        <w:t>；</w:t>
      </w:r>
      <w:r w:rsidR="00D71A74">
        <w:rPr>
          <w:lang w:eastAsia="zh-CN"/>
        </w:rPr>
        <w:t>1</w:t>
      </w:r>
      <w:r w:rsidR="00D71A74">
        <w:rPr>
          <w:rFonts w:hint="eastAsia"/>
          <w:lang w:eastAsia="zh-CN"/>
        </w:rPr>
        <w:t>中</w:t>
      </w:r>
      <w:r w:rsidR="00D71A74">
        <w:rPr>
          <w:lang w:eastAsia="zh-CN"/>
        </w:rPr>
        <w:t>14]</w:t>
      </w:r>
      <w:r w:rsidR="007029F2">
        <w:rPr>
          <w:lang w:eastAsia="zh-CN"/>
        </w:rPr>
        <w:t>.</w:t>
      </w:r>
    </w:p>
    <w:p w14:paraId="64CE16BF" w14:textId="31C22F74" w:rsidR="009F6B85" w:rsidRPr="007029F2" w:rsidRDefault="009F6B85" w:rsidP="007A6781">
      <w:pPr>
        <w:ind w:firstLineChars="100" w:firstLine="240"/>
        <w:rPr>
          <w:lang w:eastAsia="zh-CN"/>
        </w:rPr>
      </w:pPr>
    </w:p>
    <w:p w14:paraId="7F258D51" w14:textId="02AAB911" w:rsidR="00A32D53" w:rsidRDefault="00BE6B5E" w:rsidP="00056E29">
      <w:pPr>
        <w:ind w:firstLineChars="250" w:firstLine="600"/>
        <w:rPr>
          <w:lang w:eastAsia="zh-CN"/>
        </w:rPr>
      </w:pPr>
      <w:r>
        <w:rPr>
          <w:noProof/>
          <w:lang w:eastAsia="zh-CN"/>
        </w:rPr>
        <w:drawing>
          <wp:inline distT="0" distB="0" distL="0" distR="0" wp14:anchorId="0C7E2426" wp14:editId="4A85DAAC">
            <wp:extent cx="4371994" cy="258676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8244" cy="2596378"/>
                    </a:xfrm>
                    <a:prstGeom prst="rect">
                      <a:avLst/>
                    </a:prstGeom>
                  </pic:spPr>
                </pic:pic>
              </a:graphicData>
            </a:graphic>
          </wp:inline>
        </w:drawing>
      </w:r>
    </w:p>
    <w:p w14:paraId="6A8A7F84" w14:textId="4055ACA3" w:rsidR="00163BCB" w:rsidRDefault="00163BCB" w:rsidP="00915E27">
      <w:pPr>
        <w:ind w:firstLineChars="100" w:firstLine="240"/>
        <w:rPr>
          <w:lang w:eastAsia="zh-CN"/>
        </w:rPr>
      </w:pPr>
      <w:r>
        <w:rPr>
          <w:rFonts w:hint="eastAsia"/>
          <w:lang w:eastAsia="zh-CN"/>
        </w:rPr>
        <w:t>F</w:t>
      </w:r>
      <w:r>
        <w:rPr>
          <w:lang w:eastAsia="zh-CN"/>
        </w:rPr>
        <w:t xml:space="preserve">ig.2 </w:t>
      </w:r>
      <w:r w:rsidRPr="00163BCB">
        <w:rPr>
          <w:lang w:eastAsia="zh-CN"/>
        </w:rPr>
        <w:t>(a) Desired phase demodulation results and (b) the corresponding arctangent demodulation results</w:t>
      </w:r>
      <w:r w:rsidR="00AE2E6A">
        <w:rPr>
          <w:lang w:eastAsia="zh-CN"/>
        </w:rPr>
        <w:t xml:space="preserve"> [1]</w:t>
      </w:r>
    </w:p>
    <w:p w14:paraId="0A86F25E" w14:textId="35413BEA" w:rsidR="00D248DF" w:rsidRDefault="00796154" w:rsidP="00D71A74">
      <w:pPr>
        <w:ind w:firstLineChars="100" w:firstLine="240"/>
        <w:rPr>
          <w:lang w:eastAsia="zh-CN"/>
        </w:rPr>
      </w:pPr>
      <w:r>
        <w:rPr>
          <w:rFonts w:hint="eastAsia"/>
          <w:lang w:eastAsia="zh-CN"/>
        </w:rPr>
        <w:t>A</w:t>
      </w:r>
      <w:r>
        <w:rPr>
          <w:lang w:eastAsia="zh-CN"/>
        </w:rPr>
        <w:t xml:space="preserve">nother </w:t>
      </w:r>
      <w:r w:rsidR="00D71A74">
        <w:rPr>
          <w:lang w:eastAsia="zh-CN"/>
        </w:rPr>
        <w:t xml:space="preserve">phase demodulation algorithm is </w:t>
      </w:r>
      <w:r w:rsidR="0003257A">
        <w:rPr>
          <w:lang w:eastAsia="zh-CN"/>
        </w:rPr>
        <w:t xml:space="preserve">the differentiate </w:t>
      </w:r>
      <w:r w:rsidR="00D71A74" w:rsidRPr="00D71A74">
        <w:rPr>
          <w:lang w:eastAsia="zh-CN"/>
        </w:rPr>
        <w:t>and crossmultiply (DACM) algorithm</w:t>
      </w:r>
      <w:r w:rsidR="0003257A">
        <w:rPr>
          <w:lang w:eastAsia="zh-CN"/>
        </w:rPr>
        <w:t>[5, 1</w:t>
      </w:r>
      <w:r w:rsidR="0003257A">
        <w:rPr>
          <w:rFonts w:hint="eastAsia"/>
          <w:lang w:eastAsia="zh-CN"/>
        </w:rPr>
        <w:t>中</w:t>
      </w:r>
      <w:r w:rsidR="0003257A">
        <w:rPr>
          <w:rFonts w:hint="eastAsia"/>
          <w:lang w:eastAsia="zh-CN"/>
        </w:rPr>
        <w:t>15</w:t>
      </w:r>
      <w:r w:rsidR="0003257A">
        <w:rPr>
          <w:lang w:eastAsia="zh-CN"/>
        </w:rPr>
        <w:t>]</w:t>
      </w:r>
      <w:r w:rsidR="00D71A74">
        <w:rPr>
          <w:lang w:eastAsia="zh-CN"/>
        </w:rPr>
        <w:t>.</w:t>
      </w:r>
      <w:r w:rsidR="0003257A">
        <w:rPr>
          <w:lang w:eastAsia="zh-CN"/>
        </w:rPr>
        <w:t xml:space="preserve"> </w:t>
      </w:r>
      <w:r w:rsidR="008A18A6">
        <w:rPr>
          <w:lang w:eastAsia="zh-CN"/>
        </w:rPr>
        <w:t>Unlike the arc</w:t>
      </w:r>
      <w:r w:rsidR="008A18A6" w:rsidRPr="008A18A6">
        <w:rPr>
          <w:lang w:eastAsia="zh-CN"/>
        </w:rPr>
        <w:t>tangent demodulation algorithm, the DACM algorithm obtains the result by the</w:t>
      </w:r>
      <w:r w:rsidR="008A18A6">
        <w:rPr>
          <w:lang w:eastAsia="zh-CN"/>
        </w:rPr>
        <w:t xml:space="preserve"> derivation of the arctangent function [</w:t>
      </w:r>
      <w:r w:rsidR="00A53660">
        <w:rPr>
          <w:lang w:eastAsia="zh-CN"/>
        </w:rPr>
        <w:t>5</w:t>
      </w:r>
      <w:r w:rsidR="008A18A6">
        <w:rPr>
          <w:lang w:eastAsia="zh-CN"/>
        </w:rPr>
        <w:t>]:</w:t>
      </w:r>
    </w:p>
    <w:p w14:paraId="22A45FD8" w14:textId="77777777" w:rsidR="00221E75" w:rsidRDefault="00221E75" w:rsidP="00D71A74">
      <w:pPr>
        <w:ind w:firstLineChars="100" w:firstLine="240"/>
        <w:rPr>
          <w:lang w:eastAsia="zh-CN"/>
        </w:rPr>
      </w:pPr>
    </w:p>
    <w:p w14:paraId="3E78B895" w14:textId="77777777" w:rsidR="008A18A6" w:rsidRPr="00D71A74" w:rsidRDefault="008A18A6" w:rsidP="00D71A74">
      <w:pPr>
        <w:ind w:firstLineChars="100" w:firstLine="240"/>
        <w:rPr>
          <w:lang w:eastAsia="zh-CN"/>
        </w:rPr>
      </w:pPr>
    </w:p>
    <w:p w14:paraId="0FA6A697" w14:textId="22D31D6E" w:rsidR="00881D3C" w:rsidRPr="00A53660" w:rsidRDefault="00B07AFE" w:rsidP="00881D3C">
      <w:pPr>
        <w:rPr>
          <w:lang w:eastAsia="zh-CN"/>
        </w:rPr>
      </w:pPr>
      <m:oMathPara>
        <m:oMath>
          <m:eqArr>
            <m:eqArrPr>
              <m:maxDist m:val="1"/>
              <m:ctrlPr>
                <w:rPr>
                  <w:rFonts w:ascii="Cambria Math" w:hAnsi="Cambria Math"/>
                  <w:lang w:eastAsia="zh-CN"/>
                </w:rPr>
              </m:ctrlPr>
            </m:eqArrPr>
            <m:e>
              <m:r>
                <m:rPr>
                  <m:sty m:val="p"/>
                </m:rPr>
                <w:rPr>
                  <w:rFonts w:ascii="Cambria Math" w:hAnsi="Cambria Math"/>
                  <w:lang w:eastAsia="zh-CN"/>
                </w:rPr>
                <m:t>ω</m:t>
              </m:r>
              <m:d>
                <m:dPr>
                  <m:ctrlPr>
                    <w:rPr>
                      <w:rFonts w:ascii="Cambria Math" w:hAnsi="Cambria Math"/>
                      <w:lang w:eastAsia="zh-CN"/>
                    </w:rPr>
                  </m:ctrlPr>
                </m:dPr>
                <m:e>
                  <m:r>
                    <m:rPr>
                      <m:sty m:val="p"/>
                    </m:rPr>
                    <w:rPr>
                      <w:rFonts w:ascii="Cambria Math" w:hAnsi="Cambria Math"/>
                      <w:lang w:eastAsia="zh-CN"/>
                    </w:rPr>
                    <m:t>t</m:t>
                  </m:r>
                </m:e>
              </m:d>
              <m:r>
                <m:rPr>
                  <m:sty m:val="p"/>
                </m:rPr>
                <w:rPr>
                  <w:rFonts w:ascii="Cambria Math" w:hAnsi="Cambria Math"/>
                  <w:lang w:eastAsia="zh-CN"/>
                </w:rPr>
                <m:t>=</m:t>
              </m:r>
              <m:f>
                <m:fPr>
                  <m:ctrlPr>
                    <w:rPr>
                      <w:rFonts w:ascii="Cambria Math" w:hAnsi="Cambria Math"/>
                      <w:lang w:eastAsia="zh-CN"/>
                    </w:rPr>
                  </m:ctrlPr>
                </m:fPr>
                <m:num>
                  <m:r>
                    <m:rPr>
                      <m:sty m:val="p"/>
                    </m:rPr>
                    <w:rPr>
                      <w:rFonts w:ascii="Cambria Math" w:hAnsi="Cambria Math"/>
                      <w:lang w:eastAsia="zh-CN"/>
                    </w:rPr>
                    <m:t>d</m:t>
                  </m:r>
                  <m:r>
                    <w:rPr>
                      <w:rFonts w:ascii="Cambria Math" w:hAnsi="Cambria Math"/>
                      <w:lang w:eastAsia="zh-CN"/>
                    </w:rPr>
                    <m:t>Atan</m:t>
                  </m:r>
                  <m:d>
                    <m:dPr>
                      <m:ctrlPr>
                        <w:rPr>
                          <w:rFonts w:ascii="Cambria Math" w:hAnsi="Cambria Math"/>
                          <w:i/>
                          <w:lang w:eastAsia="zh-CN"/>
                        </w:rPr>
                      </m:ctrlPr>
                    </m:dPr>
                    <m:e>
                      <m:r>
                        <w:rPr>
                          <w:rFonts w:ascii="Cambria Math" w:hAnsi="Cambria Math"/>
                          <w:lang w:eastAsia="zh-CN"/>
                        </w:rPr>
                        <m:t>t</m:t>
                      </m:r>
                    </m:e>
                  </m:d>
                </m:num>
                <m:den>
                  <m:r>
                    <m:rPr>
                      <m:sty m:val="p"/>
                    </m:rPr>
                    <w:rPr>
                      <w:rFonts w:ascii="Cambria Math" w:hAnsi="Cambria Math"/>
                      <w:lang w:eastAsia="zh-CN"/>
                    </w:rPr>
                    <m:t>d</m:t>
                  </m:r>
                  <m:r>
                    <w:rPr>
                      <w:rFonts w:ascii="Cambria Math" w:hAnsi="Cambria Math"/>
                      <w:lang w:eastAsia="zh-CN"/>
                    </w:rPr>
                    <m:t>t</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t</m:t>
                      </m:r>
                    </m:e>
                  </m:d>
                  <m:acc>
                    <m:accPr>
                      <m:chr m:val="̇"/>
                      <m:ctrlPr>
                        <w:rPr>
                          <w:rFonts w:ascii="Cambria Math" w:hAnsi="Cambria Math"/>
                          <w:i/>
                          <w:lang w:eastAsia="zh-CN"/>
                        </w:rPr>
                      </m:ctrlPr>
                    </m:accPr>
                    <m:e>
                      <m:r>
                        <w:rPr>
                          <w:rFonts w:ascii="Cambria Math" w:hAnsi="Cambria Math"/>
                          <w:lang w:eastAsia="zh-CN"/>
                        </w:rPr>
                        <m:t>Q</m:t>
                      </m:r>
                    </m:e>
                  </m:acc>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acc>
                    <m:accPr>
                      <m:chr m:val="̇"/>
                      <m:ctrlPr>
                        <w:rPr>
                          <w:rFonts w:ascii="Cambria Math" w:hAnsi="Cambria Math"/>
                          <w:i/>
                          <w:lang w:eastAsia="zh-CN"/>
                        </w:rPr>
                      </m:ctrlPr>
                    </m:accPr>
                    <m:e>
                      <m:r>
                        <w:rPr>
                          <w:rFonts w:ascii="Cambria Math" w:hAnsi="Cambria Math"/>
                          <w:lang w:eastAsia="zh-CN"/>
                        </w:rPr>
                        <m:t>I</m:t>
                      </m:r>
                    </m:e>
                  </m:acc>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Q</m:t>
                  </m:r>
                  <m:d>
                    <m:dPr>
                      <m:ctrlPr>
                        <w:rPr>
                          <w:rFonts w:ascii="Cambria Math" w:hAnsi="Cambria Math"/>
                          <w:i/>
                          <w:lang w:eastAsia="zh-CN"/>
                        </w:rPr>
                      </m:ctrlPr>
                    </m:dPr>
                    <m:e>
                      <m:r>
                        <w:rPr>
                          <w:rFonts w:ascii="Cambria Math" w:hAnsi="Cambria Math"/>
                          <w:lang w:eastAsia="zh-CN"/>
                        </w:rPr>
                        <m:t>t</m:t>
                      </m:r>
                    </m:e>
                  </m:d>
                </m:num>
                <m:den>
                  <m:r>
                    <w:rPr>
                      <w:rFonts w:ascii="Cambria Math" w:hAnsi="Cambria Math"/>
                      <w:lang w:eastAsia="zh-CN"/>
                    </w:rPr>
                    <m:t>I</m:t>
                  </m:r>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t</m:t>
                          </m:r>
                        </m:e>
                      </m:d>
                    </m:e>
                    <m:sup>
                      <m:r>
                        <w:rPr>
                          <w:rFonts w:ascii="Cambria Math" w:hAnsi="Cambria Math"/>
                          <w:lang w:eastAsia="zh-CN"/>
                        </w:rPr>
                        <m:t>2</m:t>
                      </m:r>
                    </m:sup>
                  </m:sSup>
                  <m:r>
                    <w:rPr>
                      <w:rFonts w:ascii="Cambria Math" w:hAnsi="Cambria Math"/>
                      <w:lang w:eastAsia="zh-CN"/>
                    </w:rPr>
                    <m:t>+Q</m:t>
                  </m:r>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t</m:t>
                          </m:r>
                        </m:e>
                      </m:d>
                    </m:e>
                    <m:sup>
                      <m:r>
                        <w:rPr>
                          <w:rFonts w:ascii="Cambria Math" w:hAnsi="Cambria Math"/>
                          <w:lang w:eastAsia="zh-CN"/>
                        </w:rPr>
                        <m:t>2</m:t>
                      </m:r>
                    </m:sup>
                  </m:sSup>
                </m:den>
              </m:f>
              <m:r>
                <w:rPr>
                  <w:rFonts w:ascii="Cambria Math" w:hAnsi="Cambria Math"/>
                  <w:lang w:eastAsia="zh-CN"/>
                </w:rPr>
                <m:t>#</m:t>
              </m:r>
              <m:d>
                <m:dPr>
                  <m:ctrlPr>
                    <w:rPr>
                      <w:rFonts w:ascii="Cambria Math" w:hAnsi="Cambria Math"/>
                      <w:lang w:eastAsia="zh-CN"/>
                    </w:rPr>
                  </m:ctrlPr>
                </m:dPr>
                <m:e>
                  <m:r>
                    <m:rPr>
                      <m:sty m:val="p"/>
                    </m:rPr>
                    <w:rPr>
                      <w:rFonts w:ascii="Cambria Math" w:hAnsi="Cambria Math"/>
                      <w:lang w:eastAsia="zh-CN"/>
                    </w:rPr>
                    <m:t>2.6</m:t>
                  </m:r>
                </m:e>
              </m:d>
              <m:ctrlPr>
                <w:rPr>
                  <w:rFonts w:ascii="Cambria Math" w:hAnsi="Cambria Math"/>
                  <w:i/>
                  <w:lang w:eastAsia="zh-CN"/>
                </w:rPr>
              </m:ctrlPr>
            </m:e>
          </m:eqArr>
        </m:oMath>
      </m:oMathPara>
    </w:p>
    <w:p w14:paraId="6DB45953" w14:textId="3AD3C67B" w:rsidR="00A53660" w:rsidRDefault="00A53660" w:rsidP="00881D3C">
      <w:pPr>
        <w:rPr>
          <w:lang w:eastAsia="zh-CN"/>
        </w:rPr>
      </w:pPr>
    </w:p>
    <w:p w14:paraId="1B81D445" w14:textId="75C6C6B3" w:rsidR="00A657FB" w:rsidRDefault="00205B4D" w:rsidP="00881D3C">
      <w:pPr>
        <w:rPr>
          <w:lang w:eastAsia="zh-CN"/>
        </w:rPr>
      </w:pPr>
      <w:r w:rsidRPr="00205B4D">
        <w:rPr>
          <w:lang w:eastAsia="zh-CN"/>
        </w:rPr>
        <w:t xml:space="preserve">where </w:t>
      </w:r>
      <m:oMath>
        <m:acc>
          <m:accPr>
            <m:chr m:val="̇"/>
            <m:ctrlPr>
              <w:rPr>
                <w:rFonts w:ascii="Cambria Math" w:hAnsi="Cambria Math"/>
                <w:i/>
                <w:lang w:eastAsia="zh-CN"/>
              </w:rPr>
            </m:ctrlPr>
          </m:accPr>
          <m:e>
            <m:r>
              <w:rPr>
                <w:rFonts w:ascii="Cambria Math" w:hAnsi="Cambria Math"/>
                <w:lang w:eastAsia="zh-CN"/>
              </w:rPr>
              <m:t>Q</m:t>
            </m:r>
          </m:e>
        </m:acc>
        <m:d>
          <m:dPr>
            <m:ctrlPr>
              <w:rPr>
                <w:rFonts w:ascii="Cambria Math" w:hAnsi="Cambria Math"/>
                <w:i/>
                <w:lang w:eastAsia="zh-CN"/>
              </w:rPr>
            </m:ctrlPr>
          </m:dPr>
          <m:e>
            <m:r>
              <w:rPr>
                <w:rFonts w:ascii="Cambria Math" w:hAnsi="Cambria Math"/>
                <w:lang w:eastAsia="zh-CN"/>
              </w:rPr>
              <m:t>t</m:t>
            </m:r>
          </m:e>
        </m:d>
      </m:oMath>
      <w:r w:rsidRPr="00205B4D">
        <w:rPr>
          <w:lang w:eastAsia="zh-CN"/>
        </w:rPr>
        <w:t xml:space="preserve"> and </w:t>
      </w:r>
      <m:oMath>
        <m:acc>
          <m:accPr>
            <m:chr m:val="̇"/>
            <m:ctrlPr>
              <w:rPr>
                <w:rFonts w:ascii="Cambria Math" w:hAnsi="Cambria Math"/>
                <w:i/>
                <w:lang w:eastAsia="zh-CN"/>
              </w:rPr>
            </m:ctrlPr>
          </m:accPr>
          <m:e>
            <m:r>
              <w:rPr>
                <w:rFonts w:ascii="Cambria Math" w:hAnsi="Cambria Math"/>
                <w:lang w:eastAsia="zh-CN"/>
              </w:rPr>
              <m:t>I</m:t>
            </m:r>
          </m:e>
        </m:acc>
        <m:d>
          <m:dPr>
            <m:ctrlPr>
              <w:rPr>
                <w:rFonts w:ascii="Cambria Math" w:hAnsi="Cambria Math"/>
                <w:i/>
                <w:lang w:eastAsia="zh-CN"/>
              </w:rPr>
            </m:ctrlPr>
          </m:dPr>
          <m:e>
            <m:r>
              <w:rPr>
                <w:rFonts w:ascii="Cambria Math" w:hAnsi="Cambria Math"/>
                <w:lang w:eastAsia="zh-CN"/>
              </w:rPr>
              <m:t>t</m:t>
            </m:r>
          </m:e>
        </m:d>
      </m:oMath>
      <w:r w:rsidRPr="00205B4D">
        <w:rPr>
          <w:lang w:eastAsia="zh-CN"/>
        </w:rPr>
        <w:t xml:space="preserve"> </w:t>
      </w:r>
      <w:r w:rsidR="00A657FB">
        <w:rPr>
          <w:lang w:eastAsia="zh-CN"/>
        </w:rPr>
        <w:t>means</w:t>
      </w:r>
      <w:r w:rsidRPr="00205B4D">
        <w:rPr>
          <w:lang w:eastAsia="zh-CN"/>
        </w:rPr>
        <w:t xml:space="preserve"> the time derivative of Q(t) and I(t), respectively. </w:t>
      </w:r>
      <m:oMath>
        <m:r>
          <m:rPr>
            <m:sty m:val="p"/>
          </m:rPr>
          <w:rPr>
            <w:rFonts w:ascii="Cambria Math" w:hAnsi="Cambria Math"/>
            <w:lang w:eastAsia="zh-CN"/>
          </w:rPr>
          <m:t>ω</m:t>
        </m:r>
        <m:d>
          <m:dPr>
            <m:ctrlPr>
              <w:rPr>
                <w:rFonts w:ascii="Cambria Math" w:hAnsi="Cambria Math"/>
                <w:lang w:eastAsia="zh-CN"/>
              </w:rPr>
            </m:ctrlPr>
          </m:dPr>
          <m:e>
            <m:r>
              <m:rPr>
                <m:sty m:val="p"/>
              </m:rPr>
              <w:rPr>
                <w:rFonts w:ascii="Cambria Math" w:hAnsi="Cambria Math"/>
                <w:lang w:eastAsia="zh-CN"/>
              </w:rPr>
              <m:t>t</m:t>
            </m:r>
          </m:e>
        </m:d>
      </m:oMath>
      <w:r w:rsidR="00A657FB">
        <w:rPr>
          <w:rFonts w:hint="eastAsia"/>
          <w:lang w:eastAsia="zh-CN"/>
        </w:rPr>
        <w:t xml:space="preserve"> </w:t>
      </w:r>
      <w:r w:rsidR="00A657FB">
        <w:rPr>
          <w:lang w:eastAsia="zh-CN"/>
        </w:rPr>
        <w:t xml:space="preserve">is the </w:t>
      </w:r>
      <w:r w:rsidR="00B222A2" w:rsidRPr="00B222A2">
        <w:rPr>
          <w:lang w:eastAsia="zh-CN"/>
        </w:rPr>
        <w:t>differential</w:t>
      </w:r>
      <w:r w:rsidR="00A657FB">
        <w:rPr>
          <w:lang w:eastAsia="zh-CN"/>
        </w:rPr>
        <w:t xml:space="preserve"> of </w:t>
      </w:r>
      <m:oMath>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oMath>
      <w:r w:rsidR="00A657FB">
        <w:rPr>
          <w:rFonts w:hint="eastAsia"/>
          <w:lang w:eastAsia="zh-CN"/>
        </w:rPr>
        <w:t>.</w:t>
      </w:r>
      <w:r w:rsidR="00A657FB">
        <w:rPr>
          <w:lang w:eastAsia="zh-CN"/>
        </w:rPr>
        <w:t xml:space="preserve"> Therefore,</w:t>
      </w:r>
      <w:r w:rsidR="00B222A2">
        <w:rPr>
          <w:lang w:eastAsia="zh-CN"/>
        </w:rPr>
        <w:t xml:space="preserve"> </w:t>
      </w:r>
      <m:oMath>
        <m:r>
          <m:rPr>
            <m:sty m:val="p"/>
          </m:rPr>
          <w:rPr>
            <w:rFonts w:ascii="Cambria Math" w:hAnsi="Cambria Math"/>
            <w:lang w:eastAsia="zh-CN"/>
          </w:rPr>
          <m:t>Φ</m:t>
        </m:r>
        <m:d>
          <m:dPr>
            <m:ctrlPr>
              <w:rPr>
                <w:rFonts w:ascii="Cambria Math" w:hAnsi="Cambria Math"/>
                <w:lang w:eastAsia="zh-CN"/>
              </w:rPr>
            </m:ctrlPr>
          </m:dPr>
          <m:e>
            <m:r>
              <w:rPr>
                <w:rFonts w:ascii="Cambria Math" w:hAnsi="Cambria Math"/>
                <w:lang w:eastAsia="zh-CN"/>
              </w:rPr>
              <m:t>t</m:t>
            </m:r>
          </m:e>
        </m:d>
      </m:oMath>
      <w:r w:rsidR="00B222A2">
        <w:rPr>
          <w:rFonts w:hint="eastAsia"/>
          <w:lang w:eastAsia="zh-CN"/>
        </w:rPr>
        <w:t xml:space="preserve"> </w:t>
      </w:r>
      <w:r w:rsidR="00B222A2">
        <w:rPr>
          <w:lang w:eastAsia="zh-CN"/>
        </w:rPr>
        <w:t xml:space="preserve">can be reconstructed by the integration of </w:t>
      </w:r>
      <m:oMath>
        <m:r>
          <m:rPr>
            <m:sty m:val="p"/>
          </m:rPr>
          <w:rPr>
            <w:rFonts w:ascii="Cambria Math" w:hAnsi="Cambria Math"/>
            <w:lang w:eastAsia="zh-CN"/>
          </w:rPr>
          <m:t>ω</m:t>
        </m:r>
        <m:d>
          <m:dPr>
            <m:ctrlPr>
              <w:rPr>
                <w:rFonts w:ascii="Cambria Math" w:hAnsi="Cambria Math"/>
                <w:lang w:eastAsia="zh-CN"/>
              </w:rPr>
            </m:ctrlPr>
          </m:dPr>
          <m:e>
            <m:r>
              <m:rPr>
                <m:sty m:val="p"/>
              </m:rPr>
              <w:rPr>
                <w:rFonts w:ascii="Cambria Math" w:hAnsi="Cambria Math"/>
                <w:lang w:eastAsia="zh-CN"/>
              </w:rPr>
              <m:t>t</m:t>
            </m:r>
          </m:e>
        </m:d>
      </m:oMath>
      <w:r w:rsidR="00B222A2">
        <w:rPr>
          <w:rFonts w:hint="eastAsia"/>
          <w:lang w:eastAsia="zh-CN"/>
        </w:rPr>
        <w:t>.</w:t>
      </w:r>
      <w:r w:rsidR="00A657FB">
        <w:rPr>
          <w:lang w:eastAsia="zh-CN"/>
        </w:rPr>
        <w:t xml:space="preserve"> </w:t>
      </w:r>
      <w:r w:rsidR="00B222A2">
        <w:rPr>
          <w:lang w:eastAsia="zh-CN"/>
        </w:rPr>
        <w:t>I</w:t>
      </w:r>
      <w:r w:rsidR="00A657FB">
        <w:rPr>
          <w:lang w:eastAsia="zh-CN"/>
        </w:rPr>
        <w:t xml:space="preserve">n digital domain, the </w:t>
      </w:r>
      <m:oMath>
        <m:r>
          <m:rPr>
            <m:sty m:val="p"/>
          </m:rPr>
          <w:rPr>
            <w:rFonts w:ascii="Cambria Math" w:hAnsi="Cambria Math"/>
            <w:lang w:eastAsia="zh-CN"/>
          </w:rPr>
          <m:t>Φ</m:t>
        </m:r>
        <m:d>
          <m:dPr>
            <m:begChr m:val="["/>
            <m:endChr m:val="]"/>
            <m:ctrlPr>
              <w:rPr>
                <w:rFonts w:ascii="Cambria Math" w:hAnsi="Cambria Math"/>
                <w:lang w:eastAsia="zh-CN"/>
              </w:rPr>
            </m:ctrlPr>
          </m:dPr>
          <m:e>
            <m:r>
              <w:rPr>
                <w:rFonts w:ascii="Cambria Math" w:hAnsi="Cambria Math"/>
                <w:lang w:eastAsia="zh-CN"/>
              </w:rPr>
              <m:t>n</m:t>
            </m:r>
          </m:e>
        </m:d>
      </m:oMath>
      <w:r w:rsidR="00A657FB">
        <w:rPr>
          <w:rFonts w:hint="eastAsia"/>
          <w:lang w:eastAsia="zh-CN"/>
        </w:rPr>
        <w:t xml:space="preserve"> </w:t>
      </w:r>
      <w:r w:rsidR="00A657FB">
        <w:rPr>
          <w:lang w:eastAsia="zh-CN"/>
        </w:rPr>
        <w:t>could be reconstructed by</w:t>
      </w:r>
      <w:r w:rsidR="00B222A2">
        <w:rPr>
          <w:lang w:eastAsia="zh-CN"/>
        </w:rPr>
        <w:t>[5]</w:t>
      </w:r>
      <w:r w:rsidR="00A657FB">
        <w:rPr>
          <w:rFonts w:hint="eastAsia"/>
          <w:lang w:eastAsia="zh-CN"/>
        </w:rPr>
        <w:t>:</w:t>
      </w:r>
    </w:p>
    <w:p w14:paraId="4DC25902" w14:textId="77777777" w:rsidR="00A657FB" w:rsidRDefault="00A657FB" w:rsidP="00881D3C">
      <w:pPr>
        <w:rPr>
          <w:lang w:eastAsia="zh-CN"/>
        </w:rPr>
      </w:pPr>
    </w:p>
    <w:p w14:paraId="2FB5D3D4" w14:textId="03BDA0C2" w:rsidR="00A657FB" w:rsidRPr="00B222A2" w:rsidRDefault="00B07AFE" w:rsidP="00881D3C">
      <w:pPr>
        <w:rPr>
          <w:lang w:eastAsia="zh-CN"/>
        </w:rPr>
      </w:pPr>
      <m:oMathPara>
        <m:oMath>
          <m:eqArr>
            <m:eqArrPr>
              <m:maxDist m:val="1"/>
              <m:ctrlPr>
                <w:rPr>
                  <w:rFonts w:ascii="Cambria Math" w:hAnsi="Cambria Math"/>
                  <w:lang w:eastAsia="zh-CN"/>
                </w:rPr>
              </m:ctrlPr>
            </m:eqArrPr>
            <m:e>
              <m:r>
                <m:rPr>
                  <m:sty m:val="p"/>
                </m:rPr>
                <w:rPr>
                  <w:rFonts w:ascii="Cambria Math" w:hAnsi="Cambria Math"/>
                  <w:lang w:eastAsia="zh-CN"/>
                </w:rPr>
                <m:t>Φ</m:t>
              </m:r>
              <m:d>
                <m:dPr>
                  <m:begChr m:val="["/>
                  <m:endChr m:val="]"/>
                  <m:ctrlPr>
                    <w:rPr>
                      <w:rFonts w:ascii="Cambria Math" w:hAnsi="Cambria Math"/>
                      <w:lang w:eastAsia="zh-CN"/>
                    </w:rPr>
                  </m:ctrlPr>
                </m:dPr>
                <m:e>
                  <m:r>
                    <w:rPr>
                      <w:rFonts w:ascii="Cambria Math" w:hAnsi="Cambria Math"/>
                      <w:lang w:eastAsia="zh-CN"/>
                    </w:rPr>
                    <m:t>n</m:t>
                  </m:r>
                </m:e>
              </m:d>
              <m:r>
                <w:rPr>
                  <w:rFonts w:ascii="Cambria Math" w:hAnsi="Cambria Math"/>
                  <w:lang w:eastAsia="zh-CN"/>
                </w:rPr>
                <m:t>=</m:t>
              </m:r>
              <m:nary>
                <m:naryPr>
                  <m:chr m:val="∑"/>
                  <m:limLoc m:val="subSup"/>
                  <m:ctrlPr>
                    <w:rPr>
                      <w:rFonts w:ascii="Cambria Math" w:hAnsi="Cambria Math"/>
                      <w:i/>
                      <w:lang w:eastAsia="zh-CN"/>
                    </w:rPr>
                  </m:ctrlPr>
                </m:naryPr>
                <m:sub>
                  <m:r>
                    <w:rPr>
                      <w:rFonts w:ascii="Cambria Math" w:hAnsi="Cambria Math"/>
                      <w:lang w:eastAsia="zh-CN"/>
                    </w:rPr>
                    <m:t>k=2</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I</m:t>
                      </m:r>
                      <m:d>
                        <m:dPr>
                          <m:begChr m:val="["/>
                          <m:endChr m:val="]"/>
                          <m:ctrlPr>
                            <w:rPr>
                              <w:rFonts w:ascii="Cambria Math" w:hAnsi="Cambria Math"/>
                              <w:lang w:eastAsia="zh-CN"/>
                            </w:rPr>
                          </m:ctrlPr>
                        </m:dPr>
                        <m:e>
                          <m:r>
                            <w:rPr>
                              <w:rFonts w:ascii="Cambria Math" w:hAnsi="Cambria Math"/>
                              <w:lang w:eastAsia="zh-CN"/>
                            </w:rPr>
                            <m:t>k</m:t>
                          </m:r>
                        </m:e>
                      </m:d>
                      <m:d>
                        <m:dPr>
                          <m:begChr m:val="{"/>
                          <m:endChr m:val="}"/>
                          <m:ctrlPr>
                            <w:rPr>
                              <w:rFonts w:ascii="Cambria Math" w:hAnsi="Cambria Math"/>
                              <w:i/>
                              <w:lang w:eastAsia="zh-CN"/>
                            </w:rPr>
                          </m:ctrlPr>
                        </m:dPr>
                        <m:e>
                          <m:r>
                            <w:rPr>
                              <w:rFonts w:ascii="Cambria Math" w:hAnsi="Cambria Math"/>
                              <w:lang w:eastAsia="zh-CN"/>
                            </w:rPr>
                            <m:t>Q</m:t>
                          </m:r>
                          <m:d>
                            <m:dPr>
                              <m:begChr m:val="["/>
                              <m:endChr m:val="]"/>
                              <m:ctrlPr>
                                <w:rPr>
                                  <w:rFonts w:ascii="Cambria Math" w:hAnsi="Cambria Math"/>
                                  <w:lang w:eastAsia="zh-CN"/>
                                </w:rPr>
                              </m:ctrlPr>
                            </m:dPr>
                            <m:e>
                              <m:r>
                                <w:rPr>
                                  <w:rFonts w:ascii="Cambria Math" w:hAnsi="Cambria Math"/>
                                  <w:lang w:eastAsia="zh-CN"/>
                                </w:rPr>
                                <m:t>k</m:t>
                              </m:r>
                            </m:e>
                          </m:d>
                          <m:r>
                            <m:rPr>
                              <m:sty m:val="p"/>
                            </m:rPr>
                            <w:rPr>
                              <w:rFonts w:ascii="Cambria Math" w:hAnsi="Cambria Math"/>
                              <w:lang w:eastAsia="zh-CN"/>
                            </w:rPr>
                            <m:t>-</m:t>
                          </m:r>
                          <m:r>
                            <w:rPr>
                              <w:rFonts w:ascii="Cambria Math" w:hAnsi="Cambria Math"/>
                              <w:lang w:eastAsia="zh-CN"/>
                            </w:rPr>
                            <m:t xml:space="preserve"> Q</m:t>
                          </m:r>
                          <m:d>
                            <m:dPr>
                              <m:begChr m:val="["/>
                              <m:endChr m:val="]"/>
                              <m:ctrlPr>
                                <w:rPr>
                                  <w:rFonts w:ascii="Cambria Math" w:hAnsi="Cambria Math"/>
                                  <w:lang w:eastAsia="zh-CN"/>
                                </w:rPr>
                              </m:ctrlPr>
                            </m:dPr>
                            <m:e>
                              <m:r>
                                <w:rPr>
                                  <w:rFonts w:ascii="Cambria Math" w:hAnsi="Cambria Math"/>
                                  <w:lang w:eastAsia="zh-CN"/>
                                </w:rPr>
                                <m:t>k-1</m:t>
                              </m:r>
                            </m:e>
                          </m:d>
                        </m:e>
                      </m:d>
                      <m:r>
                        <w:rPr>
                          <w:rFonts w:ascii="Cambria Math" w:hAnsi="Cambria Math"/>
                          <w:lang w:eastAsia="zh-CN"/>
                        </w:rPr>
                        <m:t>-</m:t>
                      </m:r>
                      <m:d>
                        <m:dPr>
                          <m:begChr m:val="{"/>
                          <m:endChr m:val="}"/>
                          <m:ctrlPr>
                            <w:rPr>
                              <w:rFonts w:ascii="Cambria Math" w:hAnsi="Cambria Math"/>
                              <w:i/>
                              <w:lang w:eastAsia="zh-CN"/>
                            </w:rPr>
                          </m:ctrlPr>
                        </m:dPr>
                        <m:e>
                          <m:r>
                            <w:rPr>
                              <w:rFonts w:ascii="Cambria Math" w:hAnsi="Cambria Math"/>
                              <w:lang w:eastAsia="zh-CN"/>
                            </w:rPr>
                            <m:t>I</m:t>
                          </m:r>
                          <m:d>
                            <m:dPr>
                              <m:begChr m:val="["/>
                              <m:endChr m:val="]"/>
                              <m:ctrlPr>
                                <w:rPr>
                                  <w:rFonts w:ascii="Cambria Math" w:hAnsi="Cambria Math"/>
                                  <w:lang w:eastAsia="zh-CN"/>
                                </w:rPr>
                              </m:ctrlPr>
                            </m:dPr>
                            <m:e>
                              <m:r>
                                <w:rPr>
                                  <w:rFonts w:ascii="Cambria Math" w:hAnsi="Cambria Math"/>
                                  <w:lang w:eastAsia="zh-CN"/>
                                </w:rPr>
                                <m:t>k</m:t>
                              </m:r>
                            </m:e>
                          </m:d>
                          <m:r>
                            <m:rPr>
                              <m:sty m:val="p"/>
                            </m:rPr>
                            <w:rPr>
                              <w:rFonts w:ascii="Cambria Math" w:hAnsi="Cambria Math"/>
                              <w:lang w:eastAsia="zh-CN"/>
                            </w:rPr>
                            <m:t>-</m:t>
                          </m:r>
                          <m:r>
                            <w:rPr>
                              <w:rFonts w:ascii="Cambria Math" w:hAnsi="Cambria Math"/>
                              <w:lang w:eastAsia="zh-CN"/>
                            </w:rPr>
                            <m:t xml:space="preserve"> I</m:t>
                          </m:r>
                          <m:d>
                            <m:dPr>
                              <m:begChr m:val="["/>
                              <m:endChr m:val="]"/>
                              <m:ctrlPr>
                                <w:rPr>
                                  <w:rFonts w:ascii="Cambria Math" w:hAnsi="Cambria Math"/>
                                  <w:lang w:eastAsia="zh-CN"/>
                                </w:rPr>
                              </m:ctrlPr>
                            </m:dPr>
                            <m:e>
                              <m:r>
                                <w:rPr>
                                  <w:rFonts w:ascii="Cambria Math" w:hAnsi="Cambria Math"/>
                                  <w:lang w:eastAsia="zh-CN"/>
                                </w:rPr>
                                <m:t>k-1</m:t>
                              </m:r>
                            </m:e>
                          </m:d>
                        </m:e>
                      </m:d>
                      <m:r>
                        <w:rPr>
                          <w:rFonts w:ascii="Cambria Math" w:hAnsi="Cambria Math"/>
                          <w:lang w:eastAsia="zh-CN"/>
                        </w:rPr>
                        <m:t>Q</m:t>
                      </m:r>
                      <m:d>
                        <m:dPr>
                          <m:begChr m:val="["/>
                          <m:endChr m:val="]"/>
                          <m:ctrlPr>
                            <w:rPr>
                              <w:rFonts w:ascii="Cambria Math" w:hAnsi="Cambria Math"/>
                              <w:lang w:eastAsia="zh-CN"/>
                            </w:rPr>
                          </m:ctrlPr>
                        </m:dPr>
                        <m:e>
                          <m:r>
                            <w:rPr>
                              <w:rFonts w:ascii="Cambria Math" w:hAnsi="Cambria Math"/>
                              <w:lang w:eastAsia="zh-CN"/>
                            </w:rPr>
                            <m:t>k</m:t>
                          </m:r>
                        </m:e>
                      </m:d>
                    </m:num>
                    <m:den>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2</m:t>
                          </m:r>
                        </m:sup>
                      </m:sSup>
                      <m:d>
                        <m:dPr>
                          <m:begChr m:val="["/>
                          <m:endChr m:val="]"/>
                          <m:ctrlPr>
                            <w:rPr>
                              <w:rFonts w:ascii="Cambria Math" w:hAnsi="Cambria Math"/>
                              <w:lang w:eastAsia="zh-CN"/>
                            </w:rPr>
                          </m:ctrlPr>
                        </m:dPr>
                        <m:e>
                          <m:r>
                            <w:rPr>
                              <w:rFonts w:ascii="Cambria Math" w:hAnsi="Cambria Math"/>
                              <w:lang w:eastAsia="zh-CN"/>
                            </w:rPr>
                            <m:t>k</m:t>
                          </m:r>
                        </m:e>
                      </m:d>
                      <m:r>
                        <m:rPr>
                          <m:sty m:val="p"/>
                        </m:rP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Q</m:t>
                          </m:r>
                        </m:e>
                        <m:sup>
                          <m:r>
                            <w:rPr>
                              <w:rFonts w:ascii="Cambria Math" w:hAnsi="Cambria Math"/>
                              <w:lang w:eastAsia="zh-CN"/>
                            </w:rPr>
                            <m:t>2</m:t>
                          </m:r>
                        </m:sup>
                      </m:sSup>
                      <m:d>
                        <m:dPr>
                          <m:begChr m:val="["/>
                          <m:endChr m:val="]"/>
                          <m:ctrlPr>
                            <w:rPr>
                              <w:rFonts w:ascii="Cambria Math" w:hAnsi="Cambria Math"/>
                              <w:lang w:eastAsia="zh-CN"/>
                            </w:rPr>
                          </m:ctrlPr>
                        </m:dPr>
                        <m:e>
                          <m:r>
                            <w:rPr>
                              <w:rFonts w:ascii="Cambria Math" w:hAnsi="Cambria Math"/>
                              <w:lang w:eastAsia="zh-CN"/>
                            </w:rPr>
                            <m:t>k</m:t>
                          </m:r>
                        </m:e>
                      </m:d>
                    </m:den>
                  </m:f>
                </m:e>
              </m:nary>
              <m:r>
                <w:rPr>
                  <w:rFonts w:ascii="Cambria Math" w:hAnsi="Cambria Math"/>
                  <w:lang w:eastAsia="zh-CN"/>
                </w:rPr>
                <m:t xml:space="preserve"> #</m:t>
              </m:r>
              <m:d>
                <m:dPr>
                  <m:ctrlPr>
                    <w:rPr>
                      <w:rFonts w:ascii="Cambria Math" w:hAnsi="Cambria Math"/>
                      <w:lang w:eastAsia="zh-CN"/>
                    </w:rPr>
                  </m:ctrlPr>
                </m:dPr>
                <m:e>
                  <m:r>
                    <m:rPr>
                      <m:sty m:val="p"/>
                    </m:rPr>
                    <w:rPr>
                      <w:rFonts w:ascii="Cambria Math" w:hAnsi="Cambria Math"/>
                      <w:lang w:eastAsia="zh-CN"/>
                    </w:rPr>
                    <m:t>2.7</m:t>
                  </m:r>
                </m:e>
              </m:d>
              <m:ctrlPr>
                <w:rPr>
                  <w:rFonts w:ascii="Cambria Math" w:hAnsi="Cambria Math"/>
                  <w:i/>
                  <w:lang w:eastAsia="zh-CN"/>
                </w:rPr>
              </m:ctrlPr>
            </m:e>
          </m:eqArr>
        </m:oMath>
      </m:oMathPara>
    </w:p>
    <w:p w14:paraId="1CCCD313" w14:textId="77777777" w:rsidR="00B222A2" w:rsidRPr="00B222A2" w:rsidRDefault="00B222A2" w:rsidP="00881D3C">
      <w:pPr>
        <w:rPr>
          <w:lang w:eastAsia="zh-CN"/>
        </w:rPr>
      </w:pPr>
    </w:p>
    <w:p w14:paraId="1396C586" w14:textId="77777777" w:rsidR="001F0A2D" w:rsidRDefault="00B222A2" w:rsidP="00B222A2">
      <w:pPr>
        <w:rPr>
          <w:lang w:eastAsia="zh-CN"/>
        </w:rPr>
      </w:pPr>
      <w:r>
        <w:rPr>
          <w:lang w:eastAsia="zh-CN"/>
        </w:rPr>
        <w:t xml:space="preserve">where the differentiation is approximated by a forward difference, and the integration is replaced with an accumulation. Note that </w:t>
      </w:r>
      <w:r w:rsidRPr="00205B4D">
        <w:rPr>
          <w:lang w:eastAsia="zh-CN"/>
        </w:rPr>
        <w:t>ω(t) is a single-valued function</w:t>
      </w:r>
      <w:r>
        <w:rPr>
          <w:lang w:eastAsia="zh-CN"/>
        </w:rPr>
        <w:t xml:space="preserve">, thereby, the </w:t>
      </w:r>
      <w:r w:rsidRPr="00205B4D">
        <w:rPr>
          <w:lang w:eastAsia="zh-CN"/>
        </w:rPr>
        <w:t>codomain restriction</w:t>
      </w:r>
      <w:r>
        <w:rPr>
          <w:lang w:eastAsia="zh-CN"/>
        </w:rPr>
        <w:t xml:space="preserve"> does not exist in this algorithm.</w:t>
      </w:r>
    </w:p>
    <w:p w14:paraId="2DFE4F9E" w14:textId="4B6D9FCF" w:rsidR="001F0A2D" w:rsidRDefault="001F0A2D" w:rsidP="001F0A2D">
      <w:pPr>
        <w:ind w:firstLineChars="100" w:firstLine="240"/>
      </w:pPr>
      <w:r>
        <w:rPr>
          <w:lang w:eastAsia="zh-CN"/>
        </w:rPr>
        <w:t>Recently, a modified DACM algorithm is reported[</w:t>
      </w:r>
      <w:r>
        <w:rPr>
          <w:rFonts w:hint="eastAsia"/>
          <w:lang w:eastAsia="zh-CN"/>
        </w:rPr>
        <w:t>学姐</w:t>
      </w:r>
      <w:r>
        <w:rPr>
          <w:rFonts w:hint="eastAsia"/>
          <w:lang w:eastAsia="zh-CN"/>
        </w:rPr>
        <w:t>]</w:t>
      </w:r>
      <w:r>
        <w:rPr>
          <w:rFonts w:hint="eastAsia"/>
          <w:lang w:eastAsia="zh-CN"/>
        </w:rPr>
        <w:t>，</w:t>
      </w:r>
      <w:r>
        <w:rPr>
          <w:rFonts w:hint="eastAsia"/>
          <w:lang w:eastAsia="zh-CN"/>
        </w:rPr>
        <w:t xml:space="preserve"> which</w:t>
      </w:r>
      <w:r>
        <w:rPr>
          <w:lang w:eastAsia="zh-CN"/>
        </w:rPr>
        <w:t xml:space="preserve"> </w:t>
      </w:r>
      <w:r>
        <w:t xml:space="preserve">has </w:t>
      </w:r>
      <w:r w:rsidRPr="00572FF5">
        <w:t>simplified expression but much improved performance for high-linear motion detection.</w:t>
      </w:r>
      <w:r w:rsidR="00387168">
        <w:t xml:space="preserve"> </w:t>
      </w:r>
      <w:r w:rsidR="00051E77">
        <w:rPr>
          <w:lang w:eastAsia="zh-CN"/>
        </w:rPr>
        <w:t xml:space="preserve">Different from the traditional DACM algorithm shown in (2.6), the modified DACM algorithm does not include arctangent function. </w:t>
      </w:r>
      <w:r w:rsidR="00051E77">
        <w:t>The</w:t>
      </w:r>
      <w:r w:rsidR="00387168">
        <w:t xml:space="preserve"> theory is as follows. The baseband I/Q signal shown in Fig.1 could be modeled as:</w:t>
      </w:r>
    </w:p>
    <w:p w14:paraId="2359555B" w14:textId="77777777" w:rsidR="00387168" w:rsidRDefault="00387168" w:rsidP="001F0A2D">
      <w:pPr>
        <w:ind w:firstLineChars="100" w:firstLine="240"/>
      </w:pPr>
    </w:p>
    <w:p w14:paraId="30AD3A43" w14:textId="378D315A" w:rsidR="00861E55" w:rsidRPr="00861E55" w:rsidRDefault="00B07AFE" w:rsidP="00861E55">
      <w:pPr>
        <w:jc w:val="center"/>
        <w:rPr>
          <w:lang w:eastAsia="zh-CN"/>
        </w:rPr>
      </w:pPr>
      <m:oMath>
        <m:eqArr>
          <m:eqArrPr>
            <m:maxDist m:val="1"/>
            <m:ctrlPr>
              <w:rPr>
                <w:rFonts w:ascii="Cambria Math" w:hAnsi="Cambria Math"/>
                <w:lang w:eastAsia="zh-CN"/>
              </w:rPr>
            </m:ctrlPr>
          </m:eqArrPr>
          <m:e>
            <m:r>
              <w:rPr>
                <w:rFonts w:ascii="Cambria Math" w:hAnsi="Cambria Math"/>
                <w:lang w:eastAsia="zh-CN"/>
              </w:rPr>
              <m:t>I</m:t>
            </m:r>
            <m:d>
              <m:dPr>
                <m:ctrlPr>
                  <w:rPr>
                    <w:rFonts w:ascii="Cambria Math" w:hAnsi="Cambria Math"/>
                    <w:lang w:eastAsia="zh-CN"/>
                  </w:rPr>
                </m:ctrlPr>
              </m:dPr>
              <m:e>
                <m:r>
                  <m:rPr>
                    <m:sty m:val="p"/>
                  </m:rPr>
                  <w:rPr>
                    <w:rFonts w:ascii="Cambria Math" w:hAnsi="Cambria Math"/>
                    <w:lang w:eastAsia="zh-CN"/>
                  </w:rPr>
                  <m:t>t</m:t>
                </m:r>
              </m:e>
            </m:d>
            <m:r>
              <m:rPr>
                <m:sty m:val="p"/>
              </m:rP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cos</m:t>
                </m:r>
              </m:fName>
              <m:e>
                <m:d>
                  <m:dPr>
                    <m:begChr m:val="["/>
                    <m:endChr m:val="]"/>
                    <m:ctrlPr>
                      <w:rPr>
                        <w:rFonts w:ascii="Cambria Math" w:hAnsi="Cambria Math"/>
                        <w:lang w:eastAsia="zh-CN"/>
                      </w:rPr>
                    </m:ctrlPr>
                  </m:dPr>
                  <m:e>
                    <m:f>
                      <m:fPr>
                        <m:ctrlPr>
                          <w:rPr>
                            <w:rFonts w:ascii="Cambria Math" w:hAnsi="Cambria Math"/>
                            <w:lang w:eastAsia="zh-CN"/>
                          </w:rPr>
                        </m:ctrlPr>
                      </m:fPr>
                      <m:num>
                        <m:r>
                          <m:rPr>
                            <m:sty m:val="p"/>
                          </m:rPr>
                          <w:rPr>
                            <w:rFonts w:ascii="Cambria Math" w:hAnsi="Cambria Math" w:hint="eastAsia"/>
                            <w:lang w:eastAsia="zh-CN"/>
                          </w:rPr>
                          <m:t>4</m:t>
                        </m:r>
                        <m:r>
                          <w:rPr>
                            <w:rFonts w:ascii="Cambria Math" w:hAnsi="Cambria Math"/>
                            <w:lang w:eastAsia="zh-CN"/>
                          </w:rPr>
                          <m:t>π</m:t>
                        </m:r>
                        <m:r>
                          <m:rPr>
                            <m:sty m:val="p"/>
                          </m:rPr>
                          <w:rPr>
                            <w:rFonts w:ascii="Cambria Math" w:hAnsi="Cambria Math"/>
                            <w:lang w:eastAsia="zh-CN"/>
                          </w:rPr>
                          <m:t>Δ</m:t>
                        </m:r>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num>
                      <m:den>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den>
                    </m:f>
                    <m:r>
                      <m:rPr>
                        <m:sty m:val="p"/>
                      </m:rPr>
                      <w:rPr>
                        <w:rFonts w:ascii="Cambria Math" w:hAnsi="Cambria Math"/>
                        <w:lang w:eastAsia="zh-CN"/>
                      </w:rPr>
                      <m:t>+</m:t>
                    </m:r>
                    <m:f>
                      <m:fPr>
                        <m:ctrlPr>
                          <w:rPr>
                            <w:rFonts w:ascii="Cambria Math" w:hAnsi="Cambria Math"/>
                            <w:lang w:eastAsia="zh-CN"/>
                          </w:rPr>
                        </m:ctrlPr>
                      </m:fPr>
                      <m:num>
                        <m:r>
                          <m:rPr>
                            <m:sty m:val="p"/>
                          </m:rPr>
                          <w:rPr>
                            <w:rFonts w:ascii="Cambria Math" w:hAnsi="Cambria Math" w:hint="eastAsia"/>
                            <w:lang w:eastAsia="zh-CN"/>
                          </w:rPr>
                          <m:t>4</m:t>
                        </m:r>
                        <m:r>
                          <w:rPr>
                            <w:rFonts w:ascii="Cambria Math" w:hAnsi="Cambria Math"/>
                            <w:lang w:eastAsia="zh-CN"/>
                          </w:rPr>
                          <m:t>π</m:t>
                        </m:r>
                        <m:sSub>
                          <m:sSubPr>
                            <m:ctrlPr>
                              <w:rPr>
                                <w:rFonts w:ascii="Cambria Math" w:hAnsi="Cambria Math"/>
                                <w:lang w:eastAsia="zh-CN"/>
                              </w:rPr>
                            </m:ctrlPr>
                          </m:sSubPr>
                          <m:e>
                            <m:r>
                              <w:rPr>
                                <w:rFonts w:ascii="Cambria Math" w:hAnsi="Cambria Math"/>
                                <w:lang w:eastAsia="zh-CN"/>
                              </w:rPr>
                              <m:t>d</m:t>
                            </m:r>
                          </m:e>
                          <m:sub>
                            <m:r>
                              <m:rPr>
                                <m:sty m:val="p"/>
                              </m:rPr>
                              <w:rPr>
                                <w:rFonts w:ascii="Cambria Math" w:hAnsi="Cambria Math"/>
                                <w:lang w:eastAsia="zh-CN"/>
                              </w:rPr>
                              <m:t>0</m:t>
                            </m:r>
                          </m:sub>
                        </m:sSub>
                      </m:num>
                      <m:den>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den>
                    </m:f>
                  </m:e>
                </m:d>
              </m:e>
            </m:func>
            <m:r>
              <w:rPr>
                <w:rFonts w:ascii="Cambria Math" w:hAnsi="Cambria Math"/>
                <w:lang w:eastAsia="zh-CN"/>
              </w:rPr>
              <m:t>#</m:t>
            </m:r>
            <m:d>
              <m:dPr>
                <m:ctrlPr>
                  <w:rPr>
                    <w:rFonts w:ascii="Cambria Math" w:hAnsi="Cambria Math"/>
                    <w:lang w:eastAsia="zh-CN"/>
                  </w:rPr>
                </m:ctrlPr>
              </m:dPr>
              <m:e>
                <m:r>
                  <m:rPr>
                    <m:sty m:val="p"/>
                  </m:rPr>
                  <w:rPr>
                    <w:rFonts w:ascii="Cambria Math" w:hAnsi="Cambria Math"/>
                    <w:lang w:eastAsia="zh-CN"/>
                  </w:rPr>
                  <m:t>2.8</m:t>
                </m:r>
              </m:e>
            </m:d>
            <m:ctrlPr>
              <w:rPr>
                <w:rFonts w:ascii="Cambria Math" w:hAnsi="Cambria Math"/>
                <w:i/>
                <w:iCs/>
                <w:lang w:eastAsia="zh-CN"/>
              </w:rPr>
            </m:ctrlPr>
          </m:e>
        </m:eqArr>
      </m:oMath>
      <w:r w:rsidR="00387168" w:rsidRPr="00387168">
        <w:rPr>
          <w:lang w:eastAsia="zh-CN"/>
        </w:rPr>
        <w:t xml:space="preserve">       </w:t>
      </w:r>
    </w:p>
    <w:p w14:paraId="46FA3AE1" w14:textId="77777777" w:rsidR="00051E77" w:rsidRDefault="00B07AFE" w:rsidP="00387168">
      <w:pPr>
        <w:jc w:val="center"/>
        <w:rPr>
          <w:iCs/>
          <w:lang w:eastAsia="zh-CN"/>
        </w:rPr>
      </w:pPr>
      <m:oMathPara>
        <m:oMath>
          <m:eqArr>
            <m:eqArrPr>
              <m:maxDist m:val="1"/>
              <m:ctrlPr>
                <w:rPr>
                  <w:rFonts w:ascii="Cambria Math" w:hAnsi="Cambria Math"/>
                  <w:i/>
                  <w:lang w:eastAsia="zh-CN"/>
                </w:rPr>
              </m:ctrlPr>
            </m:eqArrPr>
            <m:e>
              <m:r>
                <w:rPr>
                  <w:rFonts w:ascii="Cambria Math" w:hAnsi="Cambria Math"/>
                  <w:lang w:eastAsia="zh-CN"/>
                </w:rPr>
                <m:t>Q</m:t>
              </m:r>
              <m:d>
                <m:dPr>
                  <m:ctrlPr>
                    <w:rPr>
                      <w:rFonts w:ascii="Cambria Math" w:hAnsi="Cambria Math"/>
                      <w:lang w:eastAsia="zh-CN"/>
                    </w:rPr>
                  </m:ctrlPr>
                </m:dPr>
                <m:e>
                  <m:r>
                    <m:rPr>
                      <m:sty m:val="p"/>
                    </m:rPr>
                    <w:rPr>
                      <w:rFonts w:ascii="Cambria Math" w:hAnsi="Cambria Math"/>
                      <w:lang w:eastAsia="zh-CN"/>
                    </w:rPr>
                    <m:t>t</m:t>
                  </m:r>
                </m:e>
              </m:d>
              <m:r>
                <m:rPr>
                  <m:sty m:val="p"/>
                </m:rP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sin</m:t>
                  </m:r>
                </m:fName>
                <m:e>
                  <m:d>
                    <m:dPr>
                      <m:begChr m:val="["/>
                      <m:endChr m:val="]"/>
                      <m:ctrlPr>
                        <w:rPr>
                          <w:rFonts w:ascii="Cambria Math" w:hAnsi="Cambria Math"/>
                          <w:lang w:eastAsia="zh-CN"/>
                        </w:rPr>
                      </m:ctrlPr>
                    </m:dPr>
                    <m:e>
                      <m:f>
                        <m:fPr>
                          <m:ctrlPr>
                            <w:rPr>
                              <w:rFonts w:ascii="Cambria Math" w:hAnsi="Cambria Math"/>
                              <w:lang w:eastAsia="zh-CN"/>
                            </w:rPr>
                          </m:ctrlPr>
                        </m:fPr>
                        <m:num>
                          <m:r>
                            <m:rPr>
                              <m:sty m:val="p"/>
                            </m:rPr>
                            <w:rPr>
                              <w:rFonts w:ascii="Cambria Math" w:hAnsi="Cambria Math" w:hint="eastAsia"/>
                              <w:lang w:eastAsia="zh-CN"/>
                            </w:rPr>
                            <m:t>4</m:t>
                          </m:r>
                          <m:r>
                            <w:rPr>
                              <w:rFonts w:ascii="Cambria Math" w:hAnsi="Cambria Math"/>
                              <w:lang w:eastAsia="zh-CN"/>
                            </w:rPr>
                            <m:t>π</m:t>
                          </m:r>
                          <m:r>
                            <m:rPr>
                              <m:sty m:val="p"/>
                            </m:rPr>
                            <w:rPr>
                              <w:rFonts w:ascii="Cambria Math" w:hAnsi="Cambria Math"/>
                              <w:lang w:eastAsia="zh-CN"/>
                            </w:rPr>
                            <m:t>Δ</m:t>
                          </m:r>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num>
                        <m:den>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den>
                      </m:f>
                      <m:r>
                        <m:rPr>
                          <m:sty m:val="p"/>
                        </m:rPr>
                        <w:rPr>
                          <w:rFonts w:ascii="Cambria Math" w:hAnsi="Cambria Math"/>
                          <w:lang w:eastAsia="zh-CN"/>
                        </w:rPr>
                        <m:t>+</m:t>
                      </m:r>
                      <m:f>
                        <m:fPr>
                          <m:ctrlPr>
                            <w:rPr>
                              <w:rFonts w:ascii="Cambria Math" w:hAnsi="Cambria Math"/>
                              <w:lang w:eastAsia="zh-CN"/>
                            </w:rPr>
                          </m:ctrlPr>
                        </m:fPr>
                        <m:num>
                          <m:r>
                            <m:rPr>
                              <m:sty m:val="p"/>
                            </m:rPr>
                            <w:rPr>
                              <w:rFonts w:ascii="Cambria Math" w:hAnsi="Cambria Math" w:hint="eastAsia"/>
                              <w:lang w:eastAsia="zh-CN"/>
                            </w:rPr>
                            <m:t>4</m:t>
                          </m:r>
                          <m:r>
                            <w:rPr>
                              <w:rFonts w:ascii="Cambria Math" w:hAnsi="Cambria Math"/>
                              <w:lang w:eastAsia="zh-CN"/>
                            </w:rPr>
                            <m:t>π</m:t>
                          </m:r>
                          <m:sSub>
                            <m:sSubPr>
                              <m:ctrlPr>
                                <w:rPr>
                                  <w:rFonts w:ascii="Cambria Math" w:hAnsi="Cambria Math"/>
                                  <w:lang w:eastAsia="zh-CN"/>
                                </w:rPr>
                              </m:ctrlPr>
                            </m:sSubPr>
                            <m:e>
                              <m:r>
                                <w:rPr>
                                  <w:rFonts w:ascii="Cambria Math" w:hAnsi="Cambria Math"/>
                                  <w:lang w:eastAsia="zh-CN"/>
                                </w:rPr>
                                <m:t>d</m:t>
                              </m:r>
                            </m:e>
                            <m:sub>
                              <m:r>
                                <m:rPr>
                                  <m:sty m:val="p"/>
                                </m:rPr>
                                <w:rPr>
                                  <w:rFonts w:ascii="Cambria Math" w:hAnsi="Cambria Math"/>
                                  <w:lang w:eastAsia="zh-CN"/>
                                </w:rPr>
                                <m:t>0</m:t>
                              </m:r>
                            </m:sub>
                          </m:sSub>
                        </m:num>
                        <m:den>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den>
                      </m:f>
                    </m:e>
                  </m:d>
                </m:e>
              </m:func>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2.9</m:t>
                  </m:r>
                </m:e>
              </m:d>
              <m:ctrlPr>
                <w:rPr>
                  <w:rFonts w:ascii="Cambria Math" w:hAnsi="Cambria Math"/>
                  <w:i/>
                  <w:iCs/>
                  <w:lang w:eastAsia="zh-CN"/>
                </w:rPr>
              </m:ctrlPr>
            </m:e>
          </m:eqArr>
        </m:oMath>
      </m:oMathPara>
    </w:p>
    <w:p w14:paraId="23D9FF8D" w14:textId="77777777" w:rsidR="00051E77" w:rsidRDefault="00051E77" w:rsidP="00387168">
      <w:pPr>
        <w:jc w:val="center"/>
        <w:rPr>
          <w:iCs/>
          <w:lang w:eastAsia="zh-CN"/>
        </w:rPr>
      </w:pPr>
    </w:p>
    <w:p w14:paraId="27AA3455" w14:textId="5DEEBCAD" w:rsidR="00051E77" w:rsidRPr="00051E77" w:rsidRDefault="008E52E5" w:rsidP="00051E77">
      <w:pPr>
        <w:jc w:val="both"/>
        <w:rPr>
          <w:lang w:eastAsia="zh-CN"/>
        </w:rPr>
      </w:pPr>
      <w:r>
        <w:rPr>
          <w:lang w:eastAsia="zh-CN"/>
        </w:rPr>
        <w:t>First, a</w:t>
      </w:r>
      <w:r w:rsidR="00051E77" w:rsidRPr="00051E77">
        <w:rPr>
          <w:lang w:eastAsia="zh-CN"/>
        </w:rPr>
        <w:t>pp</w:t>
      </w:r>
      <w:r>
        <w:rPr>
          <w:lang w:eastAsia="zh-CN"/>
        </w:rPr>
        <w:t>ly</w:t>
      </w:r>
      <w:r w:rsidR="00051E77" w:rsidRPr="00051E77">
        <w:rPr>
          <w:lang w:eastAsia="zh-CN"/>
        </w:rPr>
        <w:t xml:space="preserve"> differentiation to equations </w:t>
      </w:r>
      <w:r>
        <w:rPr>
          <w:lang w:eastAsia="zh-CN"/>
        </w:rPr>
        <w:t>(2.8) and (2.9)</w:t>
      </w:r>
      <w:r w:rsidR="00051E77" w:rsidRPr="00051E77">
        <w:rPr>
          <w:lang w:eastAsia="zh-CN"/>
        </w:rPr>
        <w:t>:</w:t>
      </w:r>
      <w:r w:rsidR="00051E77" w:rsidRPr="00FA2A50">
        <w:rPr>
          <w:lang w:eastAsia="zh-CN"/>
        </w:rPr>
        <w:t xml:space="preserve"> </w:t>
      </w:r>
    </w:p>
    <w:p w14:paraId="47A65F72" w14:textId="77777777" w:rsidR="00051E77" w:rsidRPr="00051E77" w:rsidRDefault="00051E77" w:rsidP="00051E77">
      <w:pPr>
        <w:jc w:val="both"/>
        <w:rPr>
          <w:lang w:eastAsia="zh-CN"/>
        </w:rPr>
      </w:pPr>
    </w:p>
    <w:p w14:paraId="54A86597" w14:textId="36300BB8" w:rsidR="00051E77" w:rsidRPr="008E52E5" w:rsidRDefault="00B07AFE" w:rsidP="008E52E5">
      <w:pPr>
        <w:jc w:val="center"/>
        <w:rPr>
          <w:lang w:eastAsia="zh-CN"/>
        </w:rPr>
      </w:pPr>
      <m:oMath>
        <m:eqArr>
          <m:eqArrPr>
            <m:maxDist m:val="1"/>
            <m:ctrlPr>
              <w:rPr>
                <w:rFonts w:ascii="Cambria Math" w:hAnsi="Cambria Math"/>
                <w:i/>
                <w:lang w:eastAsia="zh-CN"/>
              </w:rPr>
            </m:ctrlPr>
          </m:eqArrPr>
          <m:e>
            <m:sSup>
              <m:sSupPr>
                <m:ctrlPr>
                  <w:rPr>
                    <w:rFonts w:ascii="Cambria Math" w:hAnsi="Cambria Math"/>
                    <w:lang w:eastAsia="zh-CN"/>
                  </w:rPr>
                </m:ctrlPr>
              </m:sSupPr>
              <m:e>
                <m:r>
                  <w:rPr>
                    <w:rFonts w:ascii="Cambria Math" w:hAnsi="Cambria Math"/>
                    <w:lang w:eastAsia="zh-CN"/>
                  </w:rPr>
                  <m:t>I</m:t>
                </m:r>
              </m:e>
              <m:sup>
                <m:r>
                  <w:rPr>
                    <w:rFonts w:ascii="Cambria Math" w:hAnsi="Cambria Math"/>
                    <w:lang w:eastAsia="zh-CN"/>
                  </w:rPr>
                  <m:t>'</m:t>
                </m:r>
              </m:sup>
            </m:sSup>
            <m:d>
              <m:dPr>
                <m:ctrlPr>
                  <w:rPr>
                    <w:rFonts w:ascii="Cambria Math" w:hAnsi="Cambria Math"/>
                    <w:lang w:eastAsia="zh-CN"/>
                  </w:rPr>
                </m:ctrlPr>
              </m:dPr>
              <m:e>
                <m:r>
                  <m:rPr>
                    <m:sty m:val="p"/>
                  </m:rPr>
                  <w:rPr>
                    <w:rFonts w:ascii="Cambria Math" w:hAnsi="Cambria Math"/>
                    <w:lang w:eastAsia="zh-CN"/>
                  </w:rPr>
                  <m:t>t</m:t>
                </m:r>
              </m:e>
            </m:d>
            <m:r>
              <m:rPr>
                <m:sty m:val="p"/>
              </m:rP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sin</m:t>
                </m:r>
              </m:fName>
              <m:e>
                <m:d>
                  <m:dPr>
                    <m:begChr m:val="["/>
                    <m:endChr m:val="]"/>
                    <m:ctrlPr>
                      <w:rPr>
                        <w:rFonts w:ascii="Cambria Math" w:hAnsi="Cambria Math"/>
                        <w:lang w:eastAsia="zh-CN"/>
                      </w:rPr>
                    </m:ctrlPr>
                  </m:dPr>
                  <m:e>
                    <m:f>
                      <m:fPr>
                        <m:ctrlPr>
                          <w:rPr>
                            <w:rFonts w:ascii="Cambria Math" w:hAnsi="Cambria Math"/>
                            <w:lang w:eastAsia="zh-CN"/>
                          </w:rPr>
                        </m:ctrlPr>
                      </m:fPr>
                      <m:num>
                        <m:r>
                          <m:rPr>
                            <m:sty m:val="p"/>
                          </m:rPr>
                          <w:rPr>
                            <w:rFonts w:ascii="Cambria Math" w:hAnsi="Cambria Math" w:hint="eastAsia"/>
                            <w:lang w:eastAsia="zh-CN"/>
                          </w:rPr>
                          <m:t>4</m:t>
                        </m:r>
                        <m:r>
                          <w:rPr>
                            <w:rFonts w:ascii="Cambria Math" w:hAnsi="Cambria Math"/>
                            <w:lang w:eastAsia="zh-CN"/>
                          </w:rPr>
                          <m:t>π</m:t>
                        </m:r>
                        <m:r>
                          <m:rPr>
                            <m:sty m:val="p"/>
                          </m:rPr>
                          <w:rPr>
                            <w:rFonts w:ascii="Cambria Math" w:hAnsi="Cambria Math"/>
                            <w:lang w:eastAsia="zh-CN"/>
                          </w:rPr>
                          <m:t>Δ</m:t>
                        </m:r>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num>
                      <m:den>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den>
                    </m:f>
                    <m:r>
                      <m:rPr>
                        <m:sty m:val="p"/>
                      </m:rPr>
                      <w:rPr>
                        <w:rFonts w:ascii="Cambria Math" w:hAnsi="Cambria Math"/>
                        <w:lang w:eastAsia="zh-CN"/>
                      </w:rPr>
                      <m:t>+</m:t>
                    </m:r>
                    <m:f>
                      <m:fPr>
                        <m:ctrlPr>
                          <w:rPr>
                            <w:rFonts w:ascii="Cambria Math" w:hAnsi="Cambria Math"/>
                            <w:lang w:eastAsia="zh-CN"/>
                          </w:rPr>
                        </m:ctrlPr>
                      </m:fPr>
                      <m:num>
                        <m:r>
                          <m:rPr>
                            <m:sty m:val="p"/>
                          </m:rPr>
                          <w:rPr>
                            <w:rFonts w:ascii="Cambria Math" w:hAnsi="Cambria Math" w:hint="eastAsia"/>
                            <w:lang w:eastAsia="zh-CN"/>
                          </w:rPr>
                          <m:t>4</m:t>
                        </m:r>
                        <m:r>
                          <w:rPr>
                            <w:rFonts w:ascii="Cambria Math" w:hAnsi="Cambria Math"/>
                            <w:lang w:eastAsia="zh-CN"/>
                          </w:rPr>
                          <m:t>π</m:t>
                        </m:r>
                        <m:sSub>
                          <m:sSubPr>
                            <m:ctrlPr>
                              <w:rPr>
                                <w:rFonts w:ascii="Cambria Math" w:hAnsi="Cambria Math"/>
                                <w:lang w:eastAsia="zh-CN"/>
                              </w:rPr>
                            </m:ctrlPr>
                          </m:sSubPr>
                          <m:e>
                            <m:r>
                              <w:rPr>
                                <w:rFonts w:ascii="Cambria Math" w:hAnsi="Cambria Math"/>
                                <w:lang w:eastAsia="zh-CN"/>
                              </w:rPr>
                              <m:t>d</m:t>
                            </m:r>
                          </m:e>
                          <m:sub>
                            <m:r>
                              <m:rPr>
                                <m:sty m:val="p"/>
                              </m:rPr>
                              <w:rPr>
                                <w:rFonts w:ascii="Cambria Math" w:hAnsi="Cambria Math"/>
                                <w:lang w:eastAsia="zh-CN"/>
                              </w:rPr>
                              <m:t>0</m:t>
                            </m:r>
                          </m:sub>
                        </m:sSub>
                      </m:num>
                      <m:den>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den>
                    </m:f>
                  </m:e>
                </m:d>
                <m:r>
                  <m:rPr>
                    <m:sty m:val="p"/>
                  </m:rPr>
                  <w:rPr>
                    <w:rFonts w:ascii="Cambria Math" w:hAnsi="Cambria Math"/>
                    <w:lang w:eastAsia="zh-CN"/>
                  </w:rPr>
                  <m:t>∙</m:t>
                </m:r>
                <m:f>
                  <m:fPr>
                    <m:type m:val="lin"/>
                    <m:ctrlPr>
                      <w:rPr>
                        <w:rFonts w:ascii="Cambria Math" w:hAnsi="Cambria Math"/>
                        <w:lang w:eastAsia="zh-CN"/>
                      </w:rPr>
                    </m:ctrlPr>
                  </m:fPr>
                  <m:num>
                    <m:r>
                      <m:rPr>
                        <m:sty m:val="p"/>
                      </m:rPr>
                      <w:rPr>
                        <w:rFonts w:ascii="Cambria Math" w:hAnsi="Cambria Math"/>
                        <w:lang w:eastAsia="zh-CN"/>
                      </w:rPr>
                      <m:t>4</m:t>
                    </m:r>
                    <m:r>
                      <w:rPr>
                        <w:rFonts w:ascii="Cambria Math" w:hAnsi="Cambria Math"/>
                        <w:lang w:eastAsia="zh-CN"/>
                      </w:rPr>
                      <m:t>π</m:t>
                    </m:r>
                    <m:sSup>
                      <m:sSupPr>
                        <m:ctrlPr>
                          <w:rPr>
                            <w:rFonts w:ascii="Cambria Math" w:hAnsi="Cambria Math"/>
                            <w:lang w:eastAsia="zh-CN"/>
                          </w:rPr>
                        </m:ctrlPr>
                      </m:sSupPr>
                      <m:e>
                        <m:r>
                          <w:rPr>
                            <w:rFonts w:ascii="Cambria Math" w:hAnsi="Cambria Math"/>
                            <w:lang w:eastAsia="zh-CN"/>
                          </w:rPr>
                          <m:t>∆x</m:t>
                        </m:r>
                      </m:e>
                      <m:sup>
                        <m:r>
                          <m:rPr>
                            <m:sty m:val="p"/>
                          </m:rPr>
                          <w:rPr>
                            <w:rFonts w:ascii="Cambria Math" w:hAnsi="Cambria Math"/>
                            <w:lang w:eastAsia="zh-CN"/>
                          </w:rPr>
                          <m:t>'</m:t>
                        </m:r>
                      </m:sup>
                    </m:sSup>
                    <m:d>
                      <m:dPr>
                        <m:ctrlPr>
                          <w:rPr>
                            <w:rFonts w:ascii="Cambria Math" w:hAnsi="Cambria Math"/>
                            <w:lang w:eastAsia="zh-CN"/>
                          </w:rPr>
                        </m:ctrlPr>
                      </m:dPr>
                      <m:e>
                        <m:r>
                          <w:rPr>
                            <w:rFonts w:ascii="Cambria Math" w:hAnsi="Cambria Math"/>
                            <w:lang w:eastAsia="zh-CN"/>
                          </w:rPr>
                          <m:t>t</m:t>
                        </m:r>
                      </m:e>
                    </m:d>
                  </m:num>
                  <m:den>
                    <m:r>
                      <w:rPr>
                        <w:rFonts w:ascii="Cambria Math" w:hAnsi="Cambria Math"/>
                        <w:lang w:eastAsia="zh-CN"/>
                      </w:rPr>
                      <m:t>λ</m:t>
                    </m:r>
                  </m:den>
                </m:f>
              </m:e>
            </m:func>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2.10</m:t>
                </m:r>
              </m:e>
            </m:d>
          </m:e>
        </m:eqArr>
      </m:oMath>
      <w:r w:rsidR="00051E77" w:rsidRPr="00051E77">
        <w:rPr>
          <w:lang w:eastAsia="zh-CN"/>
        </w:rPr>
        <w:t xml:space="preserve">  </w:t>
      </w:r>
    </w:p>
    <w:p w14:paraId="5B4E2F24" w14:textId="26FB671E" w:rsidR="00051E77" w:rsidRPr="008E52E5" w:rsidRDefault="00B07AFE" w:rsidP="008E52E5">
      <w:pPr>
        <w:jc w:val="center"/>
        <w:rPr>
          <w:lang w:eastAsia="zh-CN"/>
        </w:rPr>
      </w:pPr>
      <m:oMath>
        <m:eqArr>
          <m:eqArrPr>
            <m:maxDist m:val="1"/>
            <m:ctrlPr>
              <w:rPr>
                <w:rFonts w:ascii="Cambria Math" w:hAnsi="Cambria Math"/>
                <w:lang w:eastAsia="zh-CN"/>
              </w:rPr>
            </m:ctrlPr>
          </m:eqArrPr>
          <m:e>
            <m:sSup>
              <m:sSupPr>
                <m:ctrlPr>
                  <w:rPr>
                    <w:rFonts w:ascii="Cambria Math" w:hAnsi="Cambria Math"/>
                    <w:lang w:eastAsia="zh-CN"/>
                  </w:rPr>
                </m:ctrlPr>
              </m:sSupPr>
              <m:e>
                <m:r>
                  <w:rPr>
                    <w:rFonts w:ascii="Cambria Math" w:hAnsi="Cambria Math"/>
                    <w:lang w:eastAsia="zh-CN"/>
                  </w:rPr>
                  <m:t>Q</m:t>
                </m:r>
              </m:e>
              <m:sup>
                <m:r>
                  <m:rPr>
                    <m:sty m:val="p"/>
                  </m:rPr>
                  <w:rPr>
                    <w:rFonts w:ascii="Cambria Math" w:hAnsi="Cambria Math"/>
                    <w:lang w:eastAsia="zh-CN"/>
                  </w:rPr>
                  <m:t>'</m:t>
                </m:r>
              </m:sup>
            </m:sSup>
            <m:d>
              <m:dPr>
                <m:ctrlPr>
                  <w:rPr>
                    <w:rFonts w:ascii="Cambria Math" w:hAnsi="Cambria Math"/>
                    <w:lang w:eastAsia="zh-CN"/>
                  </w:rPr>
                </m:ctrlPr>
              </m:dPr>
              <m:e>
                <m:r>
                  <m:rPr>
                    <m:sty m:val="p"/>
                  </m:rPr>
                  <w:rPr>
                    <w:rFonts w:ascii="Cambria Math" w:hAnsi="Cambria Math"/>
                    <w:lang w:eastAsia="zh-CN"/>
                  </w:rPr>
                  <m:t>t</m:t>
                </m:r>
              </m:e>
            </m:d>
            <m:r>
              <m:rPr>
                <m:sty m:val="p"/>
              </m:rP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cos</m:t>
                </m:r>
              </m:fName>
              <m:e>
                <m:d>
                  <m:dPr>
                    <m:begChr m:val="["/>
                    <m:endChr m:val="]"/>
                    <m:ctrlPr>
                      <w:rPr>
                        <w:rFonts w:ascii="Cambria Math" w:hAnsi="Cambria Math"/>
                        <w:lang w:eastAsia="zh-CN"/>
                      </w:rPr>
                    </m:ctrlPr>
                  </m:dPr>
                  <m:e>
                    <m:f>
                      <m:fPr>
                        <m:ctrlPr>
                          <w:rPr>
                            <w:rFonts w:ascii="Cambria Math" w:hAnsi="Cambria Math"/>
                            <w:lang w:eastAsia="zh-CN"/>
                          </w:rPr>
                        </m:ctrlPr>
                      </m:fPr>
                      <m:num>
                        <m:r>
                          <m:rPr>
                            <m:sty m:val="p"/>
                          </m:rPr>
                          <w:rPr>
                            <w:rFonts w:ascii="Cambria Math" w:hAnsi="Cambria Math" w:hint="eastAsia"/>
                            <w:lang w:eastAsia="zh-CN"/>
                          </w:rPr>
                          <m:t>4</m:t>
                        </m:r>
                        <m:r>
                          <w:rPr>
                            <w:rFonts w:ascii="Cambria Math" w:hAnsi="Cambria Math"/>
                            <w:lang w:eastAsia="zh-CN"/>
                          </w:rPr>
                          <m:t>π</m:t>
                        </m:r>
                        <m:r>
                          <m:rPr>
                            <m:sty m:val="p"/>
                          </m:rPr>
                          <w:rPr>
                            <w:rFonts w:ascii="Cambria Math" w:hAnsi="Cambria Math"/>
                            <w:lang w:eastAsia="zh-CN"/>
                          </w:rPr>
                          <m:t>Δ</m:t>
                        </m:r>
                        <m:r>
                          <w:rPr>
                            <w:rFonts w:ascii="Cambria Math" w:hAnsi="Cambria Math"/>
                            <w:lang w:eastAsia="zh-CN"/>
                          </w:rPr>
                          <m:t>x</m:t>
                        </m:r>
                        <m:d>
                          <m:dPr>
                            <m:ctrlPr>
                              <w:rPr>
                                <w:rFonts w:ascii="Cambria Math" w:hAnsi="Cambria Math"/>
                                <w:lang w:eastAsia="zh-CN"/>
                              </w:rPr>
                            </m:ctrlPr>
                          </m:dPr>
                          <m:e>
                            <m:r>
                              <w:rPr>
                                <w:rFonts w:ascii="Cambria Math" w:hAnsi="Cambria Math"/>
                                <w:lang w:eastAsia="zh-CN"/>
                              </w:rPr>
                              <m:t>t</m:t>
                            </m:r>
                          </m:e>
                        </m:d>
                      </m:num>
                      <m:den>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den>
                    </m:f>
                    <m:r>
                      <m:rPr>
                        <m:sty m:val="p"/>
                      </m:rPr>
                      <w:rPr>
                        <w:rFonts w:ascii="Cambria Math" w:hAnsi="Cambria Math"/>
                        <w:lang w:eastAsia="zh-CN"/>
                      </w:rPr>
                      <m:t>+</m:t>
                    </m:r>
                    <m:f>
                      <m:fPr>
                        <m:ctrlPr>
                          <w:rPr>
                            <w:rFonts w:ascii="Cambria Math" w:hAnsi="Cambria Math"/>
                            <w:lang w:eastAsia="zh-CN"/>
                          </w:rPr>
                        </m:ctrlPr>
                      </m:fPr>
                      <m:num>
                        <m:r>
                          <m:rPr>
                            <m:sty m:val="p"/>
                          </m:rPr>
                          <w:rPr>
                            <w:rFonts w:ascii="Cambria Math" w:hAnsi="Cambria Math" w:hint="eastAsia"/>
                            <w:lang w:eastAsia="zh-CN"/>
                          </w:rPr>
                          <m:t>4</m:t>
                        </m:r>
                        <m:r>
                          <w:rPr>
                            <w:rFonts w:ascii="Cambria Math" w:hAnsi="Cambria Math"/>
                            <w:lang w:eastAsia="zh-CN"/>
                          </w:rPr>
                          <m:t>π</m:t>
                        </m:r>
                        <m:sSub>
                          <m:sSubPr>
                            <m:ctrlPr>
                              <w:rPr>
                                <w:rFonts w:ascii="Cambria Math" w:hAnsi="Cambria Math"/>
                                <w:lang w:eastAsia="zh-CN"/>
                              </w:rPr>
                            </m:ctrlPr>
                          </m:sSubPr>
                          <m:e>
                            <m:r>
                              <w:rPr>
                                <w:rFonts w:ascii="Cambria Math" w:hAnsi="Cambria Math"/>
                                <w:lang w:eastAsia="zh-CN"/>
                              </w:rPr>
                              <m:t>d</m:t>
                            </m:r>
                          </m:e>
                          <m:sub>
                            <m:r>
                              <m:rPr>
                                <m:sty m:val="p"/>
                              </m:rPr>
                              <w:rPr>
                                <w:rFonts w:ascii="Cambria Math" w:hAnsi="Cambria Math"/>
                                <w:lang w:eastAsia="zh-CN"/>
                              </w:rPr>
                              <m:t>0</m:t>
                            </m:r>
                          </m:sub>
                        </m:sSub>
                      </m:num>
                      <m:den>
                        <m:sSub>
                          <m:sSubPr>
                            <m:ctrlPr>
                              <w:rPr>
                                <w:rFonts w:ascii="Cambria Math" w:hAnsi="Cambria Math"/>
                                <w:lang w:eastAsia="zh-CN"/>
                              </w:rPr>
                            </m:ctrlPr>
                          </m:sSubPr>
                          <m:e>
                            <m:r>
                              <w:rPr>
                                <w:rFonts w:ascii="Cambria Math" w:hAnsi="Cambria Math"/>
                                <w:lang w:eastAsia="zh-CN"/>
                              </w:rPr>
                              <m:t>λ</m:t>
                            </m:r>
                          </m:e>
                          <m:sub>
                            <m:r>
                              <w:rPr>
                                <w:rFonts w:ascii="Cambria Math" w:hAnsi="Cambria Math"/>
                                <w:lang w:eastAsia="zh-CN"/>
                              </w:rPr>
                              <m:t>c</m:t>
                            </m:r>
                          </m:sub>
                        </m:sSub>
                      </m:den>
                    </m:f>
                  </m:e>
                </m:d>
                <m:r>
                  <m:rPr>
                    <m:sty m:val="p"/>
                  </m:rPr>
                  <w:rPr>
                    <w:rFonts w:ascii="Cambria Math" w:hAnsi="Cambria Math"/>
                    <w:lang w:eastAsia="zh-CN"/>
                  </w:rPr>
                  <m:t>∙</m:t>
                </m:r>
                <m:f>
                  <m:fPr>
                    <m:type m:val="lin"/>
                    <m:ctrlPr>
                      <w:rPr>
                        <w:rFonts w:ascii="Cambria Math" w:hAnsi="Cambria Math"/>
                        <w:lang w:eastAsia="zh-CN"/>
                      </w:rPr>
                    </m:ctrlPr>
                  </m:fPr>
                  <m:num>
                    <m:r>
                      <m:rPr>
                        <m:sty m:val="p"/>
                      </m:rPr>
                      <w:rPr>
                        <w:rFonts w:ascii="Cambria Math" w:hAnsi="Cambria Math"/>
                        <w:lang w:eastAsia="zh-CN"/>
                      </w:rPr>
                      <m:t>4</m:t>
                    </m:r>
                    <m:r>
                      <w:rPr>
                        <w:rFonts w:ascii="Cambria Math" w:hAnsi="Cambria Math"/>
                        <w:lang w:eastAsia="zh-CN"/>
                      </w:rPr>
                      <m:t>π</m:t>
                    </m:r>
                    <m:sSup>
                      <m:sSupPr>
                        <m:ctrlPr>
                          <w:rPr>
                            <w:rFonts w:ascii="Cambria Math" w:hAnsi="Cambria Math"/>
                            <w:lang w:eastAsia="zh-CN"/>
                          </w:rPr>
                        </m:ctrlPr>
                      </m:sSupPr>
                      <m:e>
                        <m:r>
                          <w:rPr>
                            <w:rFonts w:ascii="Cambria Math" w:hAnsi="Cambria Math"/>
                            <w:lang w:eastAsia="zh-CN"/>
                          </w:rPr>
                          <m:t>∆x</m:t>
                        </m:r>
                      </m:e>
                      <m:sup>
                        <m:r>
                          <m:rPr>
                            <m:sty m:val="p"/>
                          </m:rPr>
                          <w:rPr>
                            <w:rFonts w:ascii="Cambria Math" w:hAnsi="Cambria Math"/>
                            <w:lang w:eastAsia="zh-CN"/>
                          </w:rPr>
                          <m:t>'</m:t>
                        </m:r>
                      </m:sup>
                    </m:sSup>
                    <m:d>
                      <m:dPr>
                        <m:ctrlPr>
                          <w:rPr>
                            <w:rFonts w:ascii="Cambria Math" w:hAnsi="Cambria Math"/>
                            <w:lang w:eastAsia="zh-CN"/>
                          </w:rPr>
                        </m:ctrlPr>
                      </m:dPr>
                      <m:e>
                        <m:r>
                          <w:rPr>
                            <w:rFonts w:ascii="Cambria Math" w:hAnsi="Cambria Math"/>
                            <w:lang w:eastAsia="zh-CN"/>
                          </w:rPr>
                          <m:t>t</m:t>
                        </m:r>
                      </m:e>
                    </m:d>
                  </m:num>
                  <m:den>
                    <m:r>
                      <w:rPr>
                        <w:rFonts w:ascii="Cambria Math" w:hAnsi="Cambria Math"/>
                        <w:lang w:eastAsia="zh-CN"/>
                      </w:rPr>
                      <m:t>λ</m:t>
                    </m:r>
                  </m:den>
                </m:f>
              </m:e>
            </m:func>
            <m:r>
              <w:rPr>
                <w:rFonts w:ascii="Cambria Math" w:hAnsi="Cambria Math"/>
                <w:lang w:eastAsia="zh-CN"/>
              </w:rPr>
              <m:t>#</m:t>
            </m:r>
            <m:d>
              <m:dPr>
                <m:ctrlPr>
                  <w:rPr>
                    <w:rFonts w:ascii="Cambria Math" w:hAnsi="Cambria Math"/>
                    <w:lang w:eastAsia="zh-CN"/>
                  </w:rPr>
                </m:ctrlPr>
              </m:dPr>
              <m:e>
                <m:r>
                  <m:rPr>
                    <m:sty m:val="p"/>
                  </m:rPr>
                  <w:rPr>
                    <w:rFonts w:ascii="Cambria Math" w:hAnsi="Cambria Math"/>
                    <w:lang w:eastAsia="zh-CN"/>
                  </w:rPr>
                  <m:t>2.11</m:t>
                </m:r>
              </m:e>
            </m:d>
            <m:ctrlPr>
              <w:rPr>
                <w:rFonts w:ascii="Cambria Math" w:hAnsi="Cambria Math"/>
                <w:i/>
                <w:lang w:eastAsia="zh-CN"/>
              </w:rPr>
            </m:ctrlPr>
          </m:e>
        </m:eqArr>
      </m:oMath>
      <w:r w:rsidR="008E52E5">
        <w:rPr>
          <w:lang w:eastAsia="zh-CN"/>
        </w:rPr>
        <w:t xml:space="preserve"> </w:t>
      </w:r>
    </w:p>
    <w:p w14:paraId="61735763" w14:textId="77777777" w:rsidR="00051E77" w:rsidRPr="00051E77" w:rsidRDefault="00051E77" w:rsidP="00051E77">
      <w:pPr>
        <w:jc w:val="both"/>
        <w:rPr>
          <w:lang w:eastAsia="zh-CN"/>
        </w:rPr>
      </w:pPr>
    </w:p>
    <w:p w14:paraId="20EC4C9B" w14:textId="15AFBC79" w:rsidR="00051E77" w:rsidRPr="00051E77" w:rsidRDefault="008E52E5" w:rsidP="00051E77">
      <w:pPr>
        <w:pStyle w:val="IMSParagraph"/>
        <w:ind w:firstLine="0"/>
        <w:rPr>
          <w:sz w:val="24"/>
          <w:lang w:val="en-US"/>
        </w:rPr>
      </w:pPr>
      <w:r>
        <w:rPr>
          <w:sz w:val="24"/>
          <w:lang w:val="en-US"/>
        </w:rPr>
        <w:t>Second</w:t>
      </w:r>
      <w:r w:rsidR="00051E77" w:rsidRPr="00051E77">
        <w:rPr>
          <w:sz w:val="24"/>
          <w:lang w:val="en-US"/>
        </w:rPr>
        <w:t xml:space="preserve">, based on the trigonometric function </w:t>
      </w:r>
      <m:oMath>
        <m:func>
          <m:funcPr>
            <m:ctrlPr>
              <w:rPr>
                <w:rFonts w:ascii="Cambria Math" w:hAnsi="Cambria Math"/>
                <w:sz w:val="24"/>
                <w:lang w:val="en-US"/>
              </w:rPr>
            </m:ctrlPr>
          </m:funcPr>
          <m:fName>
            <m:sSup>
              <m:sSupPr>
                <m:ctrlPr>
                  <w:rPr>
                    <w:rFonts w:ascii="Cambria Math" w:hAnsi="Cambria Math"/>
                    <w:sz w:val="24"/>
                    <w:lang w:val="en-US"/>
                  </w:rPr>
                </m:ctrlPr>
              </m:sSupPr>
              <m:e>
                <m:r>
                  <m:rPr>
                    <m:sty m:val="p"/>
                  </m:rPr>
                  <w:rPr>
                    <w:rFonts w:ascii="Cambria Math" w:hAnsi="Cambria Math"/>
                    <w:sz w:val="24"/>
                    <w:lang w:val="en-US"/>
                  </w:rPr>
                  <m:t>cos</m:t>
                </m:r>
              </m:e>
              <m:sup>
                <m:r>
                  <m:rPr>
                    <m:sty m:val="p"/>
                  </m:rPr>
                  <w:rPr>
                    <w:rFonts w:ascii="Cambria Math" w:hAnsi="Cambria Math"/>
                    <w:sz w:val="24"/>
                    <w:lang w:val="en-US"/>
                  </w:rPr>
                  <m:t>2</m:t>
                </m:r>
              </m:sup>
            </m:sSup>
          </m:fName>
          <m:e>
            <m:r>
              <m:rPr>
                <m:sty m:val="p"/>
              </m:rPr>
              <w:rPr>
                <w:rFonts w:ascii="Cambria Math" w:hAnsi="Cambria Math"/>
                <w:sz w:val="24"/>
                <w:lang w:val="en-US"/>
              </w:rPr>
              <m:t>Φ</m:t>
            </m:r>
          </m:e>
        </m:func>
        <m:r>
          <m:rPr>
            <m:sty m:val="p"/>
          </m:rPr>
          <w:rPr>
            <w:rFonts w:ascii="Cambria Math" w:hAnsi="Cambria Math"/>
            <w:sz w:val="24"/>
            <w:lang w:val="en-US"/>
          </w:rPr>
          <m:t>+</m:t>
        </m:r>
        <m:func>
          <m:funcPr>
            <m:ctrlPr>
              <w:rPr>
                <w:rFonts w:ascii="Cambria Math" w:hAnsi="Cambria Math"/>
                <w:sz w:val="24"/>
                <w:lang w:val="en-US"/>
              </w:rPr>
            </m:ctrlPr>
          </m:funcPr>
          <m:fName>
            <m:sSup>
              <m:sSupPr>
                <m:ctrlPr>
                  <w:rPr>
                    <w:rFonts w:ascii="Cambria Math" w:hAnsi="Cambria Math"/>
                    <w:sz w:val="24"/>
                    <w:lang w:val="en-US"/>
                  </w:rPr>
                </m:ctrlPr>
              </m:sSupPr>
              <m:e>
                <m:r>
                  <m:rPr>
                    <m:sty m:val="p"/>
                  </m:rPr>
                  <w:rPr>
                    <w:rFonts w:ascii="Cambria Math" w:hAnsi="Cambria Math"/>
                    <w:sz w:val="24"/>
                    <w:lang w:val="en-US"/>
                  </w:rPr>
                  <m:t>sin</m:t>
                </m:r>
              </m:e>
              <m:sup>
                <m:r>
                  <m:rPr>
                    <m:sty m:val="p"/>
                  </m:rPr>
                  <w:rPr>
                    <w:rFonts w:ascii="Cambria Math" w:hAnsi="Cambria Math"/>
                    <w:sz w:val="24"/>
                    <w:lang w:val="en-US"/>
                  </w:rPr>
                  <m:t>2</m:t>
                </m:r>
              </m:sup>
            </m:sSup>
          </m:fName>
          <m:e>
            <m:r>
              <m:rPr>
                <m:sty m:val="p"/>
              </m:rPr>
              <w:rPr>
                <w:rFonts w:ascii="Cambria Math" w:hAnsi="Cambria Math"/>
                <w:sz w:val="24"/>
                <w:lang w:val="en-US"/>
              </w:rPr>
              <m:t>Φ</m:t>
            </m:r>
          </m:e>
        </m:func>
        <m:r>
          <m:rPr>
            <m:sty m:val="p"/>
          </m:rPr>
          <w:rPr>
            <w:rFonts w:ascii="Cambria Math" w:hAnsi="Cambria Math"/>
            <w:sz w:val="24"/>
            <w:lang w:val="en-US"/>
          </w:rPr>
          <m:t>=1</m:t>
        </m:r>
      </m:oMath>
      <w:r w:rsidR="00051E77" w:rsidRPr="00051E77">
        <w:rPr>
          <w:sz w:val="24"/>
          <w:lang w:val="en-US"/>
        </w:rPr>
        <w:t xml:space="preserve">, </w:t>
      </w:r>
      <m:oMath>
        <m:sSup>
          <m:sSupPr>
            <m:ctrlPr>
              <w:rPr>
                <w:rFonts w:ascii="Cambria Math" w:hAnsi="Cambria Math"/>
                <w:sz w:val="24"/>
                <w:lang w:val="en-US"/>
              </w:rPr>
            </m:ctrlPr>
          </m:sSupPr>
          <m:e>
            <m:r>
              <w:rPr>
                <w:rFonts w:ascii="Cambria Math" w:hAnsi="Cambria Math"/>
              </w:rPr>
              <m:t>∆</m:t>
            </m:r>
            <m:r>
              <w:rPr>
                <w:rFonts w:ascii="Cambria Math" w:hAnsi="Cambria Math"/>
                <w:sz w:val="24"/>
                <w:lang w:val="en-US"/>
              </w:rPr>
              <m:t>x</m:t>
            </m:r>
          </m:e>
          <m:sup>
            <m:r>
              <w:rPr>
                <w:rFonts w:ascii="Cambria Math" w:hAnsi="Cambria Math"/>
                <w:sz w:val="24"/>
                <w:lang w:val="en-US"/>
              </w:rPr>
              <m:t>'</m:t>
            </m:r>
          </m:sup>
        </m:sSup>
        <m:d>
          <m:dPr>
            <m:ctrlPr>
              <w:rPr>
                <w:rFonts w:ascii="Cambria Math" w:hAnsi="Cambria Math"/>
                <w:sz w:val="24"/>
                <w:lang w:val="en-US"/>
              </w:rPr>
            </m:ctrlPr>
          </m:dPr>
          <m:e>
            <m:r>
              <m:rPr>
                <m:sty m:val="p"/>
              </m:rPr>
              <w:rPr>
                <w:rFonts w:ascii="Cambria Math" w:hAnsi="Cambria Math"/>
                <w:sz w:val="24"/>
                <w:lang w:val="en-US"/>
              </w:rPr>
              <m:t>t</m:t>
            </m:r>
          </m:e>
        </m:d>
      </m:oMath>
      <w:r>
        <w:rPr>
          <w:rFonts w:hint="eastAsia"/>
          <w:sz w:val="24"/>
          <w:lang w:val="en-US"/>
        </w:rPr>
        <w:t xml:space="preserve"> </w:t>
      </w:r>
      <w:r>
        <w:rPr>
          <w:sz w:val="24"/>
          <w:lang w:val="en-US"/>
        </w:rPr>
        <w:t>can be extracted from (2.10) and (2.11)</w:t>
      </w:r>
      <w:r w:rsidR="00051E77" w:rsidRPr="00051E77">
        <w:rPr>
          <w:sz w:val="24"/>
          <w:lang w:val="en-US"/>
        </w:rPr>
        <w:t>:</w:t>
      </w:r>
    </w:p>
    <w:p w14:paraId="24438F68" w14:textId="77777777" w:rsidR="00051E77" w:rsidRPr="00051E77" w:rsidRDefault="00051E77" w:rsidP="00051E77">
      <w:pPr>
        <w:jc w:val="both"/>
        <w:rPr>
          <w:lang w:eastAsia="zh-CN"/>
        </w:rPr>
      </w:pPr>
    </w:p>
    <w:p w14:paraId="61888858" w14:textId="6E00D4B7" w:rsidR="008E52E5" w:rsidRPr="008E52E5" w:rsidRDefault="00B07AFE" w:rsidP="008E52E5">
      <w:pPr>
        <w:pStyle w:val="IMSParagraph"/>
        <w:ind w:firstLine="0"/>
        <w:jc w:val="center"/>
        <w:rPr>
          <w:sz w:val="24"/>
          <w:lang w:val="en-US"/>
        </w:rPr>
      </w:pPr>
      <m:oMathPara>
        <m:oMath>
          <m:eqArr>
            <m:eqArrPr>
              <m:maxDist m:val="1"/>
              <m:ctrlPr>
                <w:rPr>
                  <w:rFonts w:ascii="Cambria Math" w:hAnsi="Cambria Math"/>
                  <w:sz w:val="24"/>
                  <w:lang w:val="en-US"/>
                </w:rPr>
              </m:ctrlPr>
            </m:eqArrPr>
            <m:e>
              <m:sSup>
                <m:sSupPr>
                  <m:ctrlPr>
                    <w:rPr>
                      <w:rFonts w:ascii="Cambria Math" w:hAnsi="Cambria Math"/>
                      <w:sz w:val="24"/>
                      <w:lang w:val="en-US"/>
                    </w:rPr>
                  </m:ctrlPr>
                </m:sSupPr>
                <m:e>
                  <m:r>
                    <w:rPr>
                      <w:rFonts w:ascii="Cambria Math" w:hAnsi="Cambria Math"/>
                    </w:rPr>
                    <m:t>∆</m:t>
                  </m:r>
                  <m:r>
                    <w:rPr>
                      <w:rFonts w:ascii="Cambria Math" w:hAnsi="Cambria Math"/>
                      <w:sz w:val="24"/>
                      <w:lang w:val="en-US"/>
                    </w:rPr>
                    <m:t>x</m:t>
                  </m:r>
                </m:e>
                <m:sup>
                  <m:r>
                    <w:rPr>
                      <w:rFonts w:ascii="Cambria Math" w:hAnsi="Cambria Math"/>
                      <w:sz w:val="24"/>
                      <w:lang w:val="en-US"/>
                    </w:rPr>
                    <m:t>'</m:t>
                  </m:r>
                </m:sup>
              </m:sSup>
              <m:d>
                <m:dPr>
                  <m:ctrlPr>
                    <w:rPr>
                      <w:rFonts w:ascii="Cambria Math" w:hAnsi="Cambria Math"/>
                      <w:sz w:val="24"/>
                      <w:lang w:val="en-US"/>
                    </w:rPr>
                  </m:ctrlPr>
                </m:dPr>
                <m:e>
                  <m:r>
                    <w:rPr>
                      <w:rFonts w:ascii="Cambria Math" w:hAnsi="Cambria Math"/>
                      <w:sz w:val="24"/>
                      <w:lang w:val="en-US"/>
                    </w:rPr>
                    <m:t>t</m:t>
                  </m:r>
                </m:e>
              </m:d>
              <m:r>
                <m:rPr>
                  <m:sty m:val="p"/>
                </m:rPr>
                <w:rPr>
                  <w:rFonts w:ascii="Cambria Math" w:hAnsi="Cambria Math"/>
                  <w:sz w:val="24"/>
                  <w:lang w:val="en-US"/>
                </w:rPr>
                <m:t>=</m:t>
              </m:r>
              <m:f>
                <m:fPr>
                  <m:ctrlPr>
                    <w:rPr>
                      <w:rFonts w:ascii="Cambria Math" w:hAnsi="Cambria Math"/>
                      <w:sz w:val="24"/>
                      <w:lang w:val="en-US"/>
                    </w:rPr>
                  </m:ctrlPr>
                </m:fPr>
                <m:num>
                  <m:r>
                    <w:rPr>
                      <w:rFonts w:ascii="Cambria Math" w:hAnsi="Cambria Math"/>
                      <w:sz w:val="24"/>
                      <w:lang w:val="en-US"/>
                    </w:rPr>
                    <m:t>λ</m:t>
                  </m:r>
                </m:num>
                <m:den>
                  <m:r>
                    <m:rPr>
                      <m:sty m:val="p"/>
                    </m:rPr>
                    <w:rPr>
                      <w:rFonts w:ascii="Cambria Math" w:hAnsi="Cambria Math"/>
                      <w:sz w:val="24"/>
                      <w:lang w:val="en-US"/>
                    </w:rPr>
                    <m:t>4</m:t>
                  </m:r>
                  <m:r>
                    <w:rPr>
                      <w:rFonts w:ascii="Cambria Math" w:hAnsi="Cambria Math"/>
                      <w:sz w:val="24"/>
                      <w:lang w:val="en-US"/>
                    </w:rPr>
                    <m:t>π</m:t>
                  </m:r>
                </m:den>
              </m:f>
              <m:d>
                <m:dPr>
                  <m:begChr m:val="["/>
                  <m:endChr m:val="]"/>
                  <m:ctrlPr>
                    <w:rPr>
                      <w:rFonts w:ascii="Cambria Math" w:hAnsi="Cambria Math"/>
                      <w:sz w:val="24"/>
                      <w:lang w:val="en-US"/>
                    </w:rPr>
                  </m:ctrlPr>
                </m:dPr>
                <m:e>
                  <m:r>
                    <w:rPr>
                      <w:rFonts w:ascii="Cambria Math" w:hAnsi="Cambria Math"/>
                      <w:sz w:val="24"/>
                      <w:lang w:val="en-US"/>
                    </w:rPr>
                    <m:t>I</m:t>
                  </m:r>
                  <m:d>
                    <m:dPr>
                      <m:ctrlPr>
                        <w:rPr>
                          <w:rFonts w:ascii="Cambria Math" w:hAnsi="Cambria Math"/>
                          <w:sz w:val="24"/>
                          <w:lang w:val="en-US"/>
                        </w:rPr>
                      </m:ctrlPr>
                    </m:dPr>
                    <m:e>
                      <m:r>
                        <w:rPr>
                          <w:rFonts w:ascii="Cambria Math" w:hAnsi="Cambria Math"/>
                          <w:sz w:val="24"/>
                          <w:lang w:val="en-US"/>
                        </w:rPr>
                        <m:t>t</m:t>
                      </m:r>
                    </m:e>
                  </m:d>
                  <m:sSup>
                    <m:sSupPr>
                      <m:ctrlPr>
                        <w:rPr>
                          <w:rFonts w:ascii="Cambria Math" w:hAnsi="Cambria Math"/>
                          <w:sz w:val="24"/>
                          <w:lang w:val="en-US"/>
                        </w:rPr>
                      </m:ctrlPr>
                    </m:sSupPr>
                    <m:e>
                      <m:r>
                        <w:rPr>
                          <w:rFonts w:ascii="Cambria Math" w:hAnsi="Cambria Math"/>
                          <w:sz w:val="24"/>
                          <w:lang w:val="en-US"/>
                        </w:rPr>
                        <m:t>Q</m:t>
                      </m:r>
                    </m:e>
                    <m:sup>
                      <m:r>
                        <w:rPr>
                          <w:rFonts w:ascii="Cambria Math" w:hAnsi="Cambria Math"/>
                          <w:sz w:val="24"/>
                          <w:lang w:val="en-US"/>
                        </w:rPr>
                        <m:t>'</m:t>
                      </m:r>
                    </m:sup>
                  </m:sSup>
                  <m:d>
                    <m:dPr>
                      <m:ctrlPr>
                        <w:rPr>
                          <w:rFonts w:ascii="Cambria Math" w:hAnsi="Cambria Math"/>
                          <w:sz w:val="24"/>
                          <w:lang w:val="en-US"/>
                        </w:rPr>
                      </m:ctrlPr>
                    </m:dPr>
                    <m:e>
                      <m:r>
                        <m:rPr>
                          <m:sty m:val="p"/>
                        </m:rPr>
                        <w:rPr>
                          <w:rFonts w:ascii="Cambria Math" w:hAnsi="Cambria Math"/>
                          <w:sz w:val="24"/>
                          <w:lang w:val="en-US"/>
                        </w:rPr>
                        <m:t>t</m:t>
                      </m:r>
                    </m:e>
                  </m:d>
                  <m:r>
                    <m:rPr>
                      <m:sty m:val="p"/>
                    </m:rPr>
                    <w:rPr>
                      <w:rFonts w:ascii="Cambria Math" w:hAnsi="Cambria Math"/>
                      <w:sz w:val="24"/>
                      <w:lang w:val="en-US"/>
                    </w:rPr>
                    <m:t>-</m:t>
                  </m:r>
                  <m:sSup>
                    <m:sSupPr>
                      <m:ctrlPr>
                        <w:rPr>
                          <w:rFonts w:ascii="Cambria Math" w:hAnsi="Cambria Math"/>
                          <w:sz w:val="24"/>
                          <w:lang w:val="en-US"/>
                        </w:rPr>
                      </m:ctrlPr>
                    </m:sSupPr>
                    <m:e>
                      <m:r>
                        <w:rPr>
                          <w:rFonts w:ascii="Cambria Math" w:hAnsi="Cambria Math"/>
                          <w:sz w:val="24"/>
                          <w:lang w:val="en-US"/>
                        </w:rPr>
                        <m:t>I</m:t>
                      </m:r>
                    </m:e>
                    <m:sup>
                      <m:r>
                        <m:rPr>
                          <m:sty m:val="p"/>
                        </m:rPr>
                        <w:rPr>
                          <w:rFonts w:ascii="Cambria Math" w:hAnsi="Cambria Math"/>
                          <w:sz w:val="24"/>
                          <w:lang w:val="en-US"/>
                        </w:rPr>
                        <m:t>'</m:t>
                      </m:r>
                    </m:sup>
                  </m:sSup>
                  <m:d>
                    <m:dPr>
                      <m:ctrlPr>
                        <w:rPr>
                          <w:rFonts w:ascii="Cambria Math" w:hAnsi="Cambria Math"/>
                          <w:sz w:val="24"/>
                          <w:lang w:val="en-US"/>
                        </w:rPr>
                      </m:ctrlPr>
                    </m:dPr>
                    <m:e>
                      <m:r>
                        <m:rPr>
                          <m:sty m:val="p"/>
                        </m:rPr>
                        <w:rPr>
                          <w:rFonts w:ascii="Cambria Math" w:hAnsi="Cambria Math"/>
                          <w:sz w:val="24"/>
                          <w:lang w:val="en-US"/>
                        </w:rPr>
                        <m:t>t</m:t>
                      </m:r>
                    </m:e>
                  </m:d>
                  <m:r>
                    <w:rPr>
                      <w:rFonts w:ascii="Cambria Math" w:hAnsi="Cambria Math"/>
                      <w:sz w:val="24"/>
                      <w:lang w:val="en-US"/>
                    </w:rPr>
                    <m:t>Q</m:t>
                  </m:r>
                  <m:d>
                    <m:dPr>
                      <m:ctrlPr>
                        <w:rPr>
                          <w:rFonts w:ascii="Cambria Math" w:hAnsi="Cambria Math"/>
                          <w:sz w:val="24"/>
                          <w:lang w:val="en-US"/>
                        </w:rPr>
                      </m:ctrlPr>
                    </m:dPr>
                    <m:e>
                      <m:r>
                        <w:rPr>
                          <w:rFonts w:ascii="Cambria Math" w:hAnsi="Cambria Math"/>
                          <w:sz w:val="24"/>
                          <w:lang w:val="en-US"/>
                        </w:rPr>
                        <m:t>t</m:t>
                      </m:r>
                    </m:e>
                  </m:d>
                </m:e>
              </m:d>
              <m:r>
                <w:rPr>
                  <w:rFonts w:ascii="Cambria Math" w:hAnsi="Cambria Math"/>
                  <w:sz w:val="24"/>
                  <w:lang w:val="en-US"/>
                </w:rPr>
                <m:t>#</m:t>
              </m:r>
              <m:d>
                <m:dPr>
                  <m:ctrlPr>
                    <w:rPr>
                      <w:rFonts w:ascii="Cambria Math" w:hAnsi="Cambria Math"/>
                      <w:sz w:val="24"/>
                      <w:lang w:val="en-US"/>
                    </w:rPr>
                  </m:ctrlPr>
                </m:dPr>
                <m:e>
                  <m:r>
                    <m:rPr>
                      <m:sty m:val="p"/>
                    </m:rPr>
                    <w:rPr>
                      <w:rFonts w:ascii="Cambria Math" w:hAnsi="Cambria Math"/>
                      <w:sz w:val="24"/>
                      <w:lang w:val="en-US"/>
                    </w:rPr>
                    <m:t>2.12</m:t>
                  </m:r>
                </m:e>
              </m:d>
              <m:ctrlPr>
                <w:rPr>
                  <w:rFonts w:ascii="Cambria Math" w:hAnsi="Cambria Math"/>
                  <w:i/>
                  <w:sz w:val="24"/>
                  <w:lang w:val="en-US"/>
                </w:rPr>
              </m:ctrlPr>
            </m:e>
          </m:eqArr>
        </m:oMath>
      </m:oMathPara>
    </w:p>
    <w:p w14:paraId="342D267E" w14:textId="73F2717D" w:rsidR="00051E77" w:rsidRDefault="00051E77" w:rsidP="00051E77">
      <w:pPr>
        <w:pStyle w:val="IMSParagraph"/>
        <w:ind w:right="800" w:firstLine="0"/>
        <w:rPr>
          <w:sz w:val="24"/>
          <w:lang w:val="en-US"/>
        </w:rPr>
      </w:pPr>
    </w:p>
    <w:p w14:paraId="36F8ADB7" w14:textId="5221A9F2" w:rsidR="00995F76" w:rsidRPr="00051E77" w:rsidRDefault="00995F76" w:rsidP="00995F76">
      <w:pPr>
        <w:pStyle w:val="IMSParagraph"/>
        <w:ind w:right="800" w:firstLineChars="100" w:firstLine="240"/>
        <w:rPr>
          <w:sz w:val="24"/>
          <w:lang w:val="en-US"/>
        </w:rPr>
      </w:pPr>
      <w:r>
        <w:rPr>
          <w:rFonts w:hint="eastAsia"/>
          <w:sz w:val="24"/>
          <w:lang w:val="en-US"/>
        </w:rPr>
        <w:t>A</w:t>
      </w:r>
      <w:r>
        <w:rPr>
          <w:sz w:val="24"/>
          <w:lang w:val="en-US"/>
        </w:rPr>
        <w:t>s shown above, the</w:t>
      </w:r>
      <w:r w:rsidRPr="00861E55">
        <w:rPr>
          <w:sz w:val="24"/>
          <w:lang w:val="en-US"/>
        </w:rPr>
        <w:t xml:space="preserve"> differential form of the target motion does not include arctangent function.</w:t>
      </w:r>
      <w:r w:rsidR="00861E55" w:rsidRPr="00861E55">
        <w:rPr>
          <w:sz w:val="24"/>
          <w:lang w:val="en-US"/>
        </w:rPr>
        <w:t xml:space="preserve"> The motion trajectory </w:t>
      </w:r>
      <m:oMath>
        <m:r>
          <m:rPr>
            <m:sty m:val="p"/>
          </m:rPr>
          <w:rPr>
            <w:rFonts w:ascii="Cambria Math" w:hAnsi="Cambria Math"/>
            <w:sz w:val="24"/>
            <w:lang w:val="en-US"/>
          </w:rPr>
          <m:t>∆</m:t>
        </m:r>
        <m:r>
          <w:rPr>
            <w:rFonts w:ascii="Cambria Math" w:hAnsi="Cambria Math"/>
            <w:sz w:val="24"/>
            <w:lang w:val="en-US"/>
          </w:rPr>
          <m:t>x</m:t>
        </m:r>
        <m:r>
          <m:rPr>
            <m:sty m:val="p"/>
          </m:rPr>
          <w:rPr>
            <w:rFonts w:ascii="Cambria Math" w:hAnsi="Cambria Math"/>
            <w:sz w:val="24"/>
            <w:lang w:val="en-US"/>
          </w:rPr>
          <m:t>(</m:t>
        </m:r>
        <m:r>
          <w:rPr>
            <w:rFonts w:ascii="Cambria Math" w:hAnsi="Cambria Math"/>
            <w:sz w:val="24"/>
            <w:lang w:val="en-US"/>
          </w:rPr>
          <m:t>t</m:t>
        </m:r>
        <m:r>
          <m:rPr>
            <m:sty m:val="p"/>
          </m:rPr>
          <w:rPr>
            <w:rFonts w:ascii="Cambria Math" w:hAnsi="Cambria Math"/>
            <w:sz w:val="24"/>
            <w:lang w:val="en-US"/>
          </w:rPr>
          <m:t>)</m:t>
        </m:r>
      </m:oMath>
      <w:r w:rsidR="00861E55" w:rsidRPr="00861E55">
        <w:rPr>
          <w:rFonts w:hint="eastAsia"/>
          <w:sz w:val="24"/>
          <w:lang w:val="en-US"/>
        </w:rPr>
        <w:t xml:space="preserve"> </w:t>
      </w:r>
      <w:r w:rsidR="00861E55" w:rsidRPr="00861E55">
        <w:rPr>
          <w:sz w:val="24"/>
          <w:lang w:val="en-US"/>
        </w:rPr>
        <w:t xml:space="preserve">can be obtained by apply an integration function to </w:t>
      </w:r>
      <m:oMath>
        <m:sSup>
          <m:sSupPr>
            <m:ctrlPr>
              <w:rPr>
                <w:rFonts w:ascii="Cambria Math" w:hAnsi="Cambria Math"/>
                <w:sz w:val="24"/>
                <w:lang w:val="en-US"/>
              </w:rPr>
            </m:ctrlPr>
          </m:sSupPr>
          <m:e>
            <m:r>
              <m:rPr>
                <m:sty m:val="p"/>
              </m:rPr>
              <w:rPr>
                <w:rFonts w:ascii="Cambria Math" w:hAnsi="Cambria Math"/>
                <w:sz w:val="24"/>
                <w:lang w:val="en-US"/>
              </w:rPr>
              <m:t>∆</m:t>
            </m:r>
            <m:r>
              <w:rPr>
                <w:rFonts w:ascii="Cambria Math" w:hAnsi="Cambria Math"/>
                <w:sz w:val="24"/>
                <w:lang w:val="en-US"/>
              </w:rPr>
              <m:t>x</m:t>
            </m:r>
          </m:e>
          <m:sup>
            <m:r>
              <m:rPr>
                <m:sty m:val="p"/>
              </m:rPr>
              <w:rPr>
                <w:rFonts w:ascii="Cambria Math" w:hAnsi="Cambria Math"/>
                <w:sz w:val="24"/>
                <w:lang w:val="en-US"/>
              </w:rPr>
              <m:t>'</m:t>
            </m:r>
          </m:sup>
        </m:sSup>
        <m:d>
          <m:dPr>
            <m:ctrlPr>
              <w:rPr>
                <w:rFonts w:ascii="Cambria Math" w:hAnsi="Cambria Math"/>
                <w:sz w:val="24"/>
                <w:lang w:val="en-US"/>
              </w:rPr>
            </m:ctrlPr>
          </m:dPr>
          <m:e>
            <m:r>
              <w:rPr>
                <w:rFonts w:ascii="Cambria Math" w:hAnsi="Cambria Math"/>
                <w:sz w:val="24"/>
                <w:lang w:val="en-US"/>
              </w:rPr>
              <m:t>t</m:t>
            </m:r>
          </m:e>
        </m:d>
      </m:oMath>
      <w:r w:rsidR="00861E55">
        <w:rPr>
          <w:rFonts w:hint="eastAsia"/>
          <w:sz w:val="24"/>
          <w:lang w:val="en-US"/>
        </w:rPr>
        <w:t>.</w:t>
      </w:r>
      <w:r w:rsidR="00861E55">
        <w:rPr>
          <w:sz w:val="24"/>
          <w:lang w:val="en-US"/>
        </w:rPr>
        <w:t xml:space="preserve"> The complete process of the modified DACM algorithm is shown in Fig.3. In</w:t>
      </w:r>
      <w:r w:rsidR="00563654">
        <w:rPr>
          <w:sz w:val="24"/>
          <w:lang w:val="en-US"/>
        </w:rPr>
        <w:t xml:space="preserve"> digital domain, the motion trajectory can be obtained by:</w:t>
      </w:r>
    </w:p>
    <w:p w14:paraId="4EA6C378" w14:textId="77777777" w:rsidR="00051E77" w:rsidRPr="00051E77" w:rsidRDefault="00051E77" w:rsidP="00051E77">
      <w:pPr>
        <w:jc w:val="both"/>
        <w:rPr>
          <w:lang w:eastAsia="zh-CN"/>
        </w:rPr>
      </w:pPr>
    </w:p>
    <w:p w14:paraId="6EA5BA11" w14:textId="55ABDA0D" w:rsidR="00051E77" w:rsidRPr="00563654" w:rsidRDefault="00B07AFE" w:rsidP="00563654">
      <w:pPr>
        <w:jc w:val="center"/>
        <w:rPr>
          <w:lang w:eastAsia="zh-CN"/>
        </w:rPr>
      </w:pPr>
      <m:oMath>
        <m:eqArr>
          <m:eqArrPr>
            <m:maxDist m:val="1"/>
            <m:ctrlPr>
              <w:rPr>
                <w:rFonts w:ascii="Cambria Math" w:hAnsi="Cambria Math"/>
                <w:lang w:eastAsia="zh-CN"/>
              </w:rPr>
            </m:ctrlPr>
          </m:eqArrPr>
          <m:e>
            <m:r>
              <m:rPr>
                <m:sty m:val="p"/>
              </m:rPr>
              <w:rPr>
                <w:rFonts w:ascii="Cambria Math" w:hAnsi="Cambria Math"/>
                <w:lang w:eastAsia="zh-CN"/>
              </w:rPr>
              <m:t>x</m:t>
            </m:r>
            <m:d>
              <m:dPr>
                <m:begChr m:val="["/>
                <m:endChr m:val="]"/>
                <m:ctrlPr>
                  <w:rPr>
                    <w:rFonts w:ascii="Cambria Math" w:hAnsi="Cambria Math"/>
                    <w:lang w:eastAsia="zh-CN"/>
                  </w:rPr>
                </m:ctrlPr>
              </m:dPr>
              <m:e>
                <m:r>
                  <m:rPr>
                    <m:sty m:val="p"/>
                  </m:rPr>
                  <w:rPr>
                    <w:rFonts w:ascii="Cambria Math" w:hAnsi="Cambria Math"/>
                    <w:lang w:eastAsia="zh-CN"/>
                  </w:rPr>
                  <m:t>n</m:t>
                </m:r>
              </m:e>
            </m:d>
            <m:r>
              <m:rPr>
                <m:sty m:val="p"/>
              </m:rPr>
              <w:rPr>
                <w:rFonts w:ascii="Cambria Math" w:hAnsi="Cambria Math"/>
                <w:lang w:eastAsia="zh-CN"/>
              </w:rPr>
              <m:t>=</m:t>
            </m:r>
            <m:f>
              <m:fPr>
                <m:ctrlPr>
                  <w:rPr>
                    <w:rFonts w:ascii="Cambria Math" w:hAnsi="Cambria Math"/>
                    <w:lang w:eastAsia="zh-CN"/>
                  </w:rPr>
                </m:ctrlPr>
              </m:fPr>
              <m:num>
                <m:r>
                  <w:rPr>
                    <w:rFonts w:ascii="Cambria Math" w:hAnsi="Cambria Math"/>
                    <w:lang w:eastAsia="zh-CN"/>
                  </w:rPr>
                  <m:t>λ</m:t>
                </m:r>
              </m:num>
              <m:den>
                <m:r>
                  <m:rPr>
                    <m:sty m:val="p"/>
                  </m:rPr>
                  <w:rPr>
                    <w:rFonts w:ascii="Cambria Math" w:hAnsi="Cambria Math"/>
                    <w:lang w:eastAsia="zh-CN"/>
                  </w:rPr>
                  <m:t>4</m:t>
                </m:r>
                <m:r>
                  <w:rPr>
                    <w:rFonts w:ascii="Cambria Math" w:hAnsi="Cambria Math"/>
                    <w:lang w:eastAsia="zh-CN"/>
                  </w:rPr>
                  <m:t>π</m:t>
                </m:r>
              </m:den>
            </m:f>
            <m:nary>
              <m:naryPr>
                <m:chr m:val="∑"/>
                <m:limLoc m:val="undOvr"/>
                <m:ctrlPr>
                  <w:rPr>
                    <w:rFonts w:ascii="Cambria Math" w:hAnsi="Cambria Math"/>
                    <w:lang w:eastAsia="zh-CN"/>
                  </w:rPr>
                </m:ctrlPr>
              </m:naryPr>
              <m:sub>
                <m:r>
                  <w:rPr>
                    <w:rFonts w:ascii="Cambria Math" w:hAnsi="Cambria Math"/>
                    <w:lang w:eastAsia="zh-CN"/>
                  </w:rPr>
                  <m:t>k</m:t>
                </m:r>
                <m:r>
                  <m:rPr>
                    <m:sty m:val="p"/>
                  </m:rPr>
                  <w:rPr>
                    <w:rFonts w:ascii="Cambria Math" w:hAnsi="Cambria Math"/>
                    <w:lang w:eastAsia="zh-CN"/>
                  </w:rPr>
                  <m:t>=2</m:t>
                </m:r>
              </m:sub>
              <m:sup>
                <m:r>
                  <w:rPr>
                    <w:rFonts w:ascii="Cambria Math" w:hAnsi="Cambria Math"/>
                    <w:lang w:eastAsia="zh-CN"/>
                  </w:rPr>
                  <m:t>n</m:t>
                </m:r>
              </m:sup>
              <m:e>
                <m:r>
                  <w:rPr>
                    <w:rFonts w:ascii="Cambria Math" w:hAnsi="Cambria Math"/>
                    <w:lang w:eastAsia="zh-CN"/>
                  </w:rPr>
                  <m:t>I</m:t>
                </m:r>
                <m:d>
                  <m:dPr>
                    <m:begChr m:val="["/>
                    <m:endChr m:val="]"/>
                    <m:ctrlPr>
                      <w:rPr>
                        <w:rFonts w:ascii="Cambria Math" w:hAnsi="Cambria Math"/>
                        <w:lang w:eastAsia="zh-CN"/>
                      </w:rPr>
                    </m:ctrlPr>
                  </m:dPr>
                  <m:e>
                    <m:r>
                      <w:rPr>
                        <w:rFonts w:ascii="Cambria Math" w:hAnsi="Cambria Math"/>
                        <w:lang w:eastAsia="zh-CN"/>
                      </w:rPr>
                      <m:t>k</m:t>
                    </m:r>
                    <m:r>
                      <m:rPr>
                        <m:sty m:val="p"/>
                      </m:rPr>
                      <w:rPr>
                        <w:rFonts w:ascii="Cambria Math" w:hAnsi="Cambria Math"/>
                        <w:lang w:eastAsia="zh-CN"/>
                      </w:rPr>
                      <m:t>-1</m:t>
                    </m:r>
                  </m:e>
                </m:d>
                <m:r>
                  <w:rPr>
                    <w:rFonts w:ascii="Cambria Math" w:hAnsi="Cambria Math"/>
                    <w:lang w:eastAsia="zh-CN"/>
                  </w:rPr>
                  <m:t>Q</m:t>
                </m:r>
                <m:d>
                  <m:dPr>
                    <m:begChr m:val="["/>
                    <m:endChr m:val="]"/>
                    <m:ctrlPr>
                      <w:rPr>
                        <w:rFonts w:ascii="Cambria Math" w:hAnsi="Cambria Math"/>
                        <w:lang w:eastAsia="zh-CN"/>
                      </w:rPr>
                    </m:ctrlPr>
                  </m:dPr>
                  <m:e>
                    <m:r>
                      <w:rPr>
                        <w:rFonts w:ascii="Cambria Math" w:hAnsi="Cambria Math"/>
                        <w:lang w:eastAsia="zh-CN"/>
                      </w:rPr>
                      <m:t>k</m:t>
                    </m:r>
                  </m:e>
                </m:d>
                <m:r>
                  <m:rPr>
                    <m:sty m:val="p"/>
                  </m:rPr>
                  <w:rPr>
                    <w:rFonts w:ascii="Cambria Math" w:hAnsi="Cambria Math"/>
                    <w:lang w:eastAsia="zh-CN"/>
                  </w:rPr>
                  <m:t>-</m:t>
                </m:r>
                <m:r>
                  <w:rPr>
                    <w:rFonts w:ascii="Cambria Math" w:hAnsi="Cambria Math"/>
                    <w:lang w:eastAsia="zh-CN"/>
                  </w:rPr>
                  <m:t>I</m:t>
                </m:r>
                <m:d>
                  <m:dPr>
                    <m:begChr m:val="["/>
                    <m:endChr m:val="]"/>
                    <m:ctrlPr>
                      <w:rPr>
                        <w:rFonts w:ascii="Cambria Math" w:hAnsi="Cambria Math"/>
                        <w:lang w:eastAsia="zh-CN"/>
                      </w:rPr>
                    </m:ctrlPr>
                  </m:dPr>
                  <m:e>
                    <m:r>
                      <w:rPr>
                        <w:rFonts w:ascii="Cambria Math" w:hAnsi="Cambria Math"/>
                        <w:lang w:eastAsia="zh-CN"/>
                      </w:rPr>
                      <m:t>k</m:t>
                    </m:r>
                  </m:e>
                </m:d>
                <m:r>
                  <w:rPr>
                    <w:rFonts w:ascii="Cambria Math" w:hAnsi="Cambria Math"/>
                    <w:lang w:eastAsia="zh-CN"/>
                  </w:rPr>
                  <m:t>Q</m:t>
                </m:r>
                <m:d>
                  <m:dPr>
                    <m:begChr m:val="["/>
                    <m:endChr m:val="]"/>
                    <m:ctrlPr>
                      <w:rPr>
                        <w:rFonts w:ascii="Cambria Math" w:hAnsi="Cambria Math"/>
                        <w:lang w:eastAsia="zh-CN"/>
                      </w:rPr>
                    </m:ctrlPr>
                  </m:dPr>
                  <m:e>
                    <m:r>
                      <w:rPr>
                        <w:rFonts w:ascii="Cambria Math" w:hAnsi="Cambria Math"/>
                        <w:lang w:eastAsia="zh-CN"/>
                      </w:rPr>
                      <m:t>k</m:t>
                    </m:r>
                    <m:r>
                      <m:rPr>
                        <m:sty m:val="p"/>
                      </m:rPr>
                      <w:rPr>
                        <w:rFonts w:ascii="Cambria Math" w:hAnsi="Cambria Math"/>
                        <w:lang w:eastAsia="zh-CN"/>
                      </w:rPr>
                      <m:t>-1</m:t>
                    </m:r>
                  </m:e>
                </m:d>
              </m:e>
            </m:nary>
            <m:r>
              <w:rPr>
                <w:rFonts w:ascii="Cambria Math" w:hAnsi="Cambria Math"/>
                <w:lang w:eastAsia="zh-CN"/>
              </w:rPr>
              <m:t>#</m:t>
            </m:r>
            <m:d>
              <m:dPr>
                <m:ctrlPr>
                  <w:rPr>
                    <w:rFonts w:ascii="Cambria Math" w:hAnsi="Cambria Math"/>
                    <w:lang w:eastAsia="zh-CN"/>
                  </w:rPr>
                </m:ctrlPr>
              </m:dPr>
              <m:e>
                <m:r>
                  <m:rPr>
                    <m:sty m:val="p"/>
                  </m:rPr>
                  <w:rPr>
                    <w:rFonts w:ascii="Cambria Math" w:hAnsi="Cambria Math"/>
                    <w:lang w:eastAsia="zh-CN"/>
                  </w:rPr>
                  <m:t>2.13</m:t>
                </m:r>
              </m:e>
            </m:d>
            <m:ctrlPr>
              <w:rPr>
                <w:rFonts w:ascii="Cambria Math" w:hAnsi="Cambria Math"/>
                <w:i/>
                <w:lang w:eastAsia="zh-CN"/>
              </w:rPr>
            </m:ctrlPr>
          </m:e>
        </m:eqArr>
      </m:oMath>
      <w:r w:rsidR="00563654">
        <w:rPr>
          <w:lang w:eastAsia="zh-CN"/>
        </w:rPr>
        <w:t xml:space="preserve"> </w:t>
      </w:r>
    </w:p>
    <w:p w14:paraId="66E01875" w14:textId="77777777" w:rsidR="00051E77" w:rsidRPr="00051E77" w:rsidRDefault="00051E77" w:rsidP="00051E77">
      <w:pPr>
        <w:jc w:val="both"/>
        <w:rPr>
          <w:lang w:eastAsia="zh-CN"/>
        </w:rPr>
      </w:pPr>
    </w:p>
    <w:p w14:paraId="64953704" w14:textId="1D81EE86" w:rsidR="00387168" w:rsidRPr="007C271B" w:rsidRDefault="00563654" w:rsidP="00FF286C">
      <w:pPr>
        <w:ind w:firstLine="289"/>
        <w:jc w:val="both"/>
        <w:rPr>
          <w:lang w:eastAsia="zh-CN"/>
        </w:rPr>
      </w:pPr>
      <w:r>
        <w:rPr>
          <w:lang w:eastAsia="zh-CN"/>
        </w:rPr>
        <w:t xml:space="preserve">It should be noted that the relationships between </w:t>
      </w:r>
      <m:oMath>
        <m:r>
          <m:rPr>
            <m:sty m:val="p"/>
          </m:rPr>
          <w:rPr>
            <w:rFonts w:ascii="Cambria Math" w:hAnsi="Cambria Math"/>
            <w:lang w:eastAsia="zh-CN"/>
          </w:rPr>
          <m:t>ω</m:t>
        </m:r>
        <m:d>
          <m:dPr>
            <m:ctrlPr>
              <w:rPr>
                <w:rFonts w:ascii="Cambria Math" w:hAnsi="Cambria Math"/>
                <w:lang w:eastAsia="zh-CN"/>
              </w:rPr>
            </m:ctrlPr>
          </m:dPr>
          <m:e>
            <m:r>
              <m:rPr>
                <m:sty m:val="p"/>
              </m:rPr>
              <w:rPr>
                <w:rFonts w:ascii="Cambria Math" w:hAnsi="Cambria Math"/>
                <w:lang w:eastAsia="zh-CN"/>
              </w:rPr>
              <m:t>t</m:t>
            </m:r>
          </m:e>
        </m:d>
      </m:oMath>
      <w:r>
        <w:rPr>
          <w:rFonts w:hint="eastAsia"/>
          <w:lang w:eastAsia="zh-CN"/>
        </w:rPr>
        <w:t>,</w:t>
      </w:r>
      <w:r>
        <w:rPr>
          <w:lang w:eastAsia="zh-CN"/>
        </w:rPr>
        <w:t xml:space="preserve"> </w:t>
      </w:r>
      <m:oMath>
        <m:r>
          <m:rPr>
            <m:sty m:val="p"/>
          </m:rPr>
          <w:rPr>
            <w:rFonts w:ascii="Cambria Math" w:hAnsi="Cambria Math"/>
            <w:lang w:eastAsia="zh-CN"/>
          </w:rPr>
          <m:t>Φ</m:t>
        </m:r>
        <m:d>
          <m:dPr>
            <m:begChr m:val="["/>
            <m:endChr m:val="]"/>
            <m:ctrlPr>
              <w:rPr>
                <w:rFonts w:ascii="Cambria Math" w:hAnsi="Cambria Math"/>
                <w:lang w:eastAsia="zh-CN"/>
              </w:rPr>
            </m:ctrlPr>
          </m:dPr>
          <m:e>
            <m:r>
              <w:rPr>
                <w:rFonts w:ascii="Cambria Math" w:hAnsi="Cambria Math"/>
                <w:lang w:eastAsia="zh-CN"/>
              </w:rPr>
              <m:t>n</m:t>
            </m:r>
          </m:e>
        </m:d>
      </m:oMath>
      <w:r>
        <w:rPr>
          <w:rFonts w:hint="eastAsia"/>
          <w:lang w:eastAsia="zh-CN"/>
        </w:rPr>
        <w:t xml:space="preserve"> </w:t>
      </w:r>
      <w:r>
        <w:rPr>
          <w:lang w:eastAsia="zh-CN"/>
        </w:rPr>
        <w:t xml:space="preserve">and </w:t>
      </w:r>
      <m:oMath>
        <m:sSup>
          <m:sSupPr>
            <m:ctrlPr>
              <w:rPr>
                <w:rFonts w:ascii="Cambria Math" w:hAnsi="Cambria Math"/>
              </w:rPr>
            </m:ctrlPr>
          </m:sSupPr>
          <m:e>
            <m:r>
              <w:rPr>
                <w:rFonts w:ascii="Cambria Math" w:hAnsi="Cambria Math"/>
                <w:lang w:eastAsia="zh-CN"/>
              </w:rPr>
              <m:t>∆</m:t>
            </m:r>
            <m:r>
              <w:rPr>
                <w:rFonts w:ascii="Cambria Math" w:hAnsi="Cambria Math"/>
              </w:rPr>
              <m:t>x</m:t>
            </m:r>
          </m:e>
          <m:sup>
            <m:r>
              <w:rPr>
                <w:rFonts w:ascii="Cambria Math" w:hAnsi="Cambria Math"/>
              </w:rPr>
              <m:t>'</m:t>
            </m:r>
          </m:sup>
        </m:sSup>
        <m:d>
          <m:dPr>
            <m:ctrlPr>
              <w:rPr>
                <w:rFonts w:ascii="Cambria Math" w:hAnsi="Cambria Math"/>
              </w:rPr>
            </m:ctrlPr>
          </m:dPr>
          <m:e>
            <m:r>
              <w:rPr>
                <w:rFonts w:ascii="Cambria Math" w:hAnsi="Cambria Math"/>
              </w:rPr>
              <m:t>t</m:t>
            </m:r>
          </m:e>
        </m:d>
      </m:oMath>
      <w:r>
        <w:rPr>
          <w:rFonts w:hint="eastAsia"/>
          <w:lang w:eastAsia="zh-CN"/>
        </w:rPr>
        <w:t>,</w:t>
      </w:r>
      <w:r>
        <w:rPr>
          <w:lang w:eastAsia="zh-CN"/>
        </w:rPr>
        <w:t xml:space="preserve"> </w:t>
      </w:r>
      <m:oMath>
        <m:r>
          <m:rPr>
            <m:sty m:val="p"/>
          </m:rPr>
          <w:rPr>
            <w:rFonts w:ascii="Cambria Math" w:hAnsi="Cambria Math"/>
            <w:lang w:eastAsia="zh-CN"/>
          </w:rPr>
          <m:t>x</m:t>
        </m:r>
        <m:d>
          <m:dPr>
            <m:begChr m:val="["/>
            <m:endChr m:val="]"/>
            <m:ctrlPr>
              <w:rPr>
                <w:rFonts w:ascii="Cambria Math" w:hAnsi="Cambria Math"/>
                <w:lang w:eastAsia="zh-CN"/>
              </w:rPr>
            </m:ctrlPr>
          </m:dPr>
          <m:e>
            <m:r>
              <m:rPr>
                <m:sty m:val="p"/>
              </m:rPr>
              <w:rPr>
                <w:rFonts w:ascii="Cambria Math" w:hAnsi="Cambria Math"/>
                <w:lang w:eastAsia="zh-CN"/>
              </w:rPr>
              <m:t>n</m:t>
            </m:r>
          </m:e>
        </m:d>
      </m:oMath>
      <w:r>
        <w:rPr>
          <w:rFonts w:hint="eastAsia"/>
          <w:lang w:eastAsia="zh-CN"/>
        </w:rPr>
        <w:t xml:space="preserve"> </w:t>
      </w:r>
      <w:r>
        <w:rPr>
          <w:lang w:eastAsia="zh-CN"/>
        </w:rPr>
        <w:t xml:space="preserve">are </w:t>
      </w:r>
      <m:oMath>
        <m:sSup>
          <m:sSupPr>
            <m:ctrlPr>
              <w:rPr>
                <w:rFonts w:ascii="Cambria Math" w:hAnsi="Cambria Math"/>
              </w:rPr>
            </m:ctrlPr>
          </m:sSupPr>
          <m:e>
            <m:r>
              <w:rPr>
                <w:rFonts w:ascii="Cambria Math" w:hAnsi="Cambria Math"/>
                <w:lang w:eastAsia="zh-CN"/>
              </w:rPr>
              <m:t>∆</m:t>
            </m:r>
            <m:r>
              <w:rPr>
                <w:rFonts w:ascii="Cambria Math" w:hAnsi="Cambria Math"/>
              </w:rPr>
              <m:t>x</m:t>
            </m:r>
          </m:e>
          <m:sup>
            <m:r>
              <w:rPr>
                <w:rFonts w:ascii="Cambria Math" w:hAnsi="Cambria Math"/>
              </w:rPr>
              <m:t>'</m:t>
            </m:r>
          </m:sup>
        </m:sSup>
        <m:d>
          <m:dPr>
            <m:ctrlPr>
              <w:rPr>
                <w:rFonts w:ascii="Cambria Math" w:hAnsi="Cambria Math"/>
              </w:rPr>
            </m:ctrlPr>
          </m:dPr>
          <m:e>
            <m:r>
              <w:rPr>
                <w:rFonts w:ascii="Cambria Math" w:hAnsi="Cambria Math"/>
              </w:rPr>
              <m:t>t</m:t>
            </m:r>
          </m:e>
        </m:d>
        <m:r>
          <w:rPr>
            <w:rFonts w:ascii="Cambria Math" w:hAnsi="Cambria Math"/>
          </w:rPr>
          <m:t>=</m:t>
        </m:r>
        <m:r>
          <m:rPr>
            <m:sty m:val="p"/>
          </m:rPr>
          <w:rPr>
            <w:rFonts w:ascii="Cambria Math" w:hAnsi="Cambria Math"/>
            <w:lang w:eastAsia="zh-CN"/>
          </w:rPr>
          <m:t>ω</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rPr>
          <m:t>λ/4π</m:t>
        </m:r>
      </m:oMath>
      <w:r>
        <w:rPr>
          <w:rFonts w:hint="eastAsia"/>
          <w:iCs/>
          <w:lang w:eastAsia="zh-CN"/>
        </w:rPr>
        <w:t xml:space="preserve"> </w:t>
      </w:r>
      <w:r>
        <w:rPr>
          <w:iCs/>
          <w:lang w:eastAsia="zh-CN"/>
        </w:rPr>
        <w:t xml:space="preserve">and </w:t>
      </w:r>
      <m:oMath>
        <m:r>
          <m:rPr>
            <m:sty m:val="p"/>
          </m:rPr>
          <w:rPr>
            <w:rFonts w:ascii="Cambria Math" w:hAnsi="Cambria Math"/>
            <w:lang w:eastAsia="zh-CN"/>
          </w:rPr>
          <m:t>x</m:t>
        </m:r>
        <m:d>
          <m:dPr>
            <m:begChr m:val="["/>
            <m:endChr m:val="]"/>
            <m:ctrlPr>
              <w:rPr>
                <w:rFonts w:ascii="Cambria Math" w:hAnsi="Cambria Math"/>
                <w:lang w:eastAsia="zh-CN"/>
              </w:rPr>
            </m:ctrlPr>
          </m:dPr>
          <m:e>
            <m:r>
              <m:rPr>
                <m:sty m:val="p"/>
              </m:rPr>
              <w:rPr>
                <w:rFonts w:ascii="Cambria Math" w:hAnsi="Cambria Math"/>
                <w:lang w:eastAsia="zh-CN"/>
              </w:rPr>
              <m:t>n</m:t>
            </m:r>
          </m:e>
        </m:d>
        <m:r>
          <w:rPr>
            <w:rFonts w:ascii="Cambria Math" w:hAnsi="Cambria Math"/>
            <w:lang w:eastAsia="zh-CN"/>
          </w:rPr>
          <m:t>=</m:t>
        </m:r>
        <m:r>
          <m:rPr>
            <m:sty m:val="p"/>
          </m:rPr>
          <w:rPr>
            <w:rFonts w:ascii="Cambria Math" w:hAnsi="Cambria Math"/>
            <w:lang w:eastAsia="zh-CN"/>
          </w:rPr>
          <m:t>Φ</m:t>
        </m:r>
        <m:d>
          <m:dPr>
            <m:begChr m:val="["/>
            <m:endChr m:val="]"/>
            <m:ctrlPr>
              <w:rPr>
                <w:rFonts w:ascii="Cambria Math" w:hAnsi="Cambria Math"/>
                <w:lang w:eastAsia="zh-CN"/>
              </w:rPr>
            </m:ctrlPr>
          </m:dPr>
          <m:e>
            <m:r>
              <w:rPr>
                <w:rFonts w:ascii="Cambria Math" w:hAnsi="Cambria Math"/>
                <w:lang w:eastAsia="zh-CN"/>
              </w:rPr>
              <m:t>n</m:t>
            </m:r>
          </m:e>
        </m:d>
        <m:r>
          <w:rPr>
            <w:rFonts w:ascii="Cambria Math" w:hAnsi="Cambria Math"/>
          </w:rPr>
          <m:t>λ/4π</m:t>
        </m:r>
      </m:oMath>
      <w:r>
        <w:rPr>
          <w:rFonts w:hint="eastAsia"/>
          <w:iCs/>
          <w:lang w:eastAsia="zh-CN"/>
        </w:rPr>
        <w:t>,</w:t>
      </w:r>
      <w:r>
        <w:rPr>
          <w:iCs/>
          <w:lang w:eastAsia="zh-CN"/>
        </w:rPr>
        <w:t xml:space="preserve"> respectively</w:t>
      </w:r>
      <w:r>
        <w:rPr>
          <w:rFonts w:hint="eastAsia"/>
          <w:iCs/>
          <w:lang w:eastAsia="zh-CN"/>
        </w:rPr>
        <w:t>.</w:t>
      </w:r>
      <w:r>
        <w:rPr>
          <w:iCs/>
          <w:lang w:eastAsia="zh-CN"/>
        </w:rPr>
        <w:t xml:space="preserve"> </w:t>
      </w:r>
      <w:r w:rsidR="00051E77" w:rsidRPr="00051E77">
        <w:rPr>
          <w:lang w:eastAsia="zh-CN"/>
        </w:rPr>
        <w:t>Compare</w:t>
      </w:r>
      <w:r>
        <w:rPr>
          <w:lang w:eastAsia="zh-CN"/>
        </w:rPr>
        <w:t xml:space="preserve"> (2.7) and (2.13)</w:t>
      </w:r>
      <w:r w:rsidR="00051E77" w:rsidRPr="00051E77">
        <w:rPr>
          <w:lang w:eastAsia="zh-CN"/>
        </w:rPr>
        <w:t xml:space="preserve">, the proposed algorithm does not </w:t>
      </w:r>
      <w:r>
        <w:rPr>
          <w:lang w:eastAsia="zh-CN"/>
        </w:rPr>
        <w:t xml:space="preserve">include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2</m:t>
            </m:r>
          </m:sup>
        </m:sSup>
        <m:d>
          <m:dPr>
            <m:begChr m:val="["/>
            <m:endChr m:val="]"/>
            <m:ctrlPr>
              <w:rPr>
                <w:rFonts w:ascii="Cambria Math" w:hAnsi="Cambria Math"/>
                <w:lang w:eastAsia="zh-CN"/>
              </w:rPr>
            </m:ctrlPr>
          </m:dPr>
          <m:e>
            <m:r>
              <w:rPr>
                <w:rFonts w:ascii="Cambria Math" w:hAnsi="Cambria Math"/>
                <w:lang w:eastAsia="zh-CN"/>
              </w:rPr>
              <m:t>k</m:t>
            </m:r>
          </m:e>
        </m:d>
        <m:r>
          <m:rPr>
            <m:sty m:val="p"/>
          </m:rP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Q</m:t>
            </m:r>
          </m:e>
          <m:sup>
            <m:r>
              <w:rPr>
                <w:rFonts w:ascii="Cambria Math" w:hAnsi="Cambria Math"/>
                <w:lang w:eastAsia="zh-CN"/>
              </w:rPr>
              <m:t>2</m:t>
            </m:r>
          </m:sup>
        </m:sSup>
        <m:d>
          <m:dPr>
            <m:begChr m:val="["/>
            <m:endChr m:val="]"/>
            <m:ctrlPr>
              <w:rPr>
                <w:rFonts w:ascii="Cambria Math" w:hAnsi="Cambria Math"/>
                <w:lang w:eastAsia="zh-CN"/>
              </w:rPr>
            </m:ctrlPr>
          </m:dPr>
          <m:e>
            <m:r>
              <w:rPr>
                <w:rFonts w:ascii="Cambria Math" w:hAnsi="Cambria Math"/>
                <w:lang w:eastAsia="zh-CN"/>
              </w:rPr>
              <m:t>k</m:t>
            </m:r>
          </m:e>
        </m:d>
      </m:oMath>
      <w:r w:rsidR="00051E77" w:rsidRPr="00051E77">
        <w:rPr>
          <w:lang w:eastAsia="zh-CN"/>
        </w:rPr>
        <w:t xml:space="preserve">, which </w:t>
      </w:r>
      <w:r w:rsidR="00FF286C">
        <w:rPr>
          <w:lang w:eastAsia="zh-CN"/>
        </w:rPr>
        <w:t>decreases the sig</w:t>
      </w:r>
      <w:r w:rsidR="00FF286C" w:rsidRPr="00FF286C">
        <w:rPr>
          <w:lang w:eastAsia="zh-CN"/>
        </w:rPr>
        <w:t>nal-to-noise ratio requirements</w:t>
      </w:r>
      <w:r w:rsidR="00FF286C">
        <w:rPr>
          <w:lang w:eastAsia="zh-CN"/>
        </w:rPr>
        <w:t xml:space="preserve"> of the signal and thereby the improves the accuracy of the demodulation.</w:t>
      </w:r>
      <w:r w:rsidR="00051E77" w:rsidRPr="000F39EC">
        <w:rPr>
          <w:lang w:eastAsia="zh-CN"/>
        </w:rPr>
        <w:t xml:space="preserve"> </w:t>
      </w:r>
    </w:p>
    <w:p w14:paraId="263D546A" w14:textId="5876EE3B" w:rsidR="003C0444" w:rsidRDefault="00E93AA4" w:rsidP="00E93AA4">
      <w:pPr>
        <w:pStyle w:val="41"/>
        <w:ind w:firstLine="241"/>
      </w:pPr>
      <w:r>
        <w:rPr>
          <w:rFonts w:hint="eastAsia"/>
        </w:rPr>
        <w:t>2</w:t>
      </w:r>
      <w:r>
        <w:t xml:space="preserve">.1.3 </w:t>
      </w:r>
      <w:r w:rsidR="00205B4D">
        <w:t>Advancements in</w:t>
      </w:r>
      <w:r w:rsidR="003C0444">
        <w:t xml:space="preserve"> CW radar</w:t>
      </w:r>
    </w:p>
    <w:p w14:paraId="2DE07BC4" w14:textId="5AD6B667" w:rsidR="008A78F3" w:rsidRDefault="009849E5" w:rsidP="00854669">
      <w:pPr>
        <w:ind w:firstLineChars="100" w:firstLine="240"/>
      </w:pPr>
      <w:r w:rsidRPr="009849E5">
        <w:t>Over the past few decades, researchers over the world have made tremendous efforts to promote Doppler radar research. Various techniques have been proposed on both the signal processing and the hardware to increase the robustness and the accuracy of radar motion detection [6], [7], [18], [19].</w:t>
      </w:r>
      <w:r w:rsidR="00C93BAD">
        <w:t xml:space="preserve"> On the hardware side, many architectures of CW radar have been explored. A typical example is self-injection-locked (SIL) CW radar. On the signal processing side,</w:t>
      </w:r>
      <w:r w:rsidR="00854669">
        <w:t xml:space="preserve"> m</w:t>
      </w:r>
      <w:r w:rsidR="00854669" w:rsidRPr="00854669">
        <w:t>any algorithms that can significantly improve the performance of CW radar have been proposed.</w:t>
      </w:r>
      <w:r w:rsidR="00854669">
        <w:t xml:space="preserve"> </w:t>
      </w:r>
      <w:r w:rsidR="00854669" w:rsidRPr="00854669">
        <w:t>To deal with the hardware demerits,</w:t>
      </w:r>
      <w:r w:rsidR="00854669">
        <w:t xml:space="preserve"> </w:t>
      </w:r>
      <w:r w:rsidR="00854669" w:rsidRPr="00854669">
        <w:t>compensation</w:t>
      </w:r>
      <w:r w:rsidR="00854669">
        <w:t xml:space="preserve"> </w:t>
      </w:r>
      <w:r w:rsidR="00854669" w:rsidRPr="00854669">
        <w:t>algorithms</w:t>
      </w:r>
      <w:r w:rsidR="00854669">
        <w:t xml:space="preserve"> </w:t>
      </w:r>
      <w:r w:rsidR="00854669" w:rsidRPr="00854669">
        <w:t>based</w:t>
      </w:r>
      <w:r w:rsidR="00854669">
        <w:t xml:space="preserve"> </w:t>
      </w:r>
      <w:r w:rsidR="00854669" w:rsidRPr="00854669">
        <w:t>on</w:t>
      </w:r>
      <w:r w:rsidR="00854669">
        <w:t xml:space="preserve"> </w:t>
      </w:r>
      <w:r w:rsidR="00854669" w:rsidRPr="00854669">
        <w:t>radar</w:t>
      </w:r>
      <w:r w:rsidR="00854669">
        <w:t xml:space="preserve"> </w:t>
      </w:r>
      <w:r w:rsidR="00854669" w:rsidRPr="00854669">
        <w:t>measured</w:t>
      </w:r>
      <w:r w:rsidR="00854669">
        <w:t xml:space="preserve"> data </w:t>
      </w:r>
      <w:r w:rsidR="00854669" w:rsidRPr="00854669">
        <w:t>and</w:t>
      </w:r>
      <w:r w:rsidR="00854669">
        <w:t xml:space="preserve"> </w:t>
      </w:r>
      <w:r w:rsidR="00854669" w:rsidRPr="00854669">
        <w:t>ellipse</w:t>
      </w:r>
      <w:r w:rsidR="00854669">
        <w:t xml:space="preserve"> </w:t>
      </w:r>
      <w:r w:rsidR="00854669" w:rsidRPr="00854669">
        <w:t>ﬁtting</w:t>
      </w:r>
      <w:r w:rsidR="00854669">
        <w:t xml:space="preserve"> </w:t>
      </w:r>
      <w:r w:rsidR="00854669" w:rsidRPr="00854669">
        <w:t>were</w:t>
      </w:r>
      <w:r w:rsidR="00854669">
        <w:t xml:space="preserve"> </w:t>
      </w:r>
      <w:r w:rsidR="00854669" w:rsidRPr="00854669">
        <w:t>proposed</w:t>
      </w:r>
      <w:r w:rsidR="00854669">
        <w:t xml:space="preserve"> </w:t>
      </w:r>
      <w:r w:rsidR="00854669" w:rsidRPr="00854669">
        <w:t>to</w:t>
      </w:r>
      <w:r w:rsidR="00854669">
        <w:t xml:space="preserve"> </w:t>
      </w:r>
      <w:r w:rsidR="00854669" w:rsidRPr="00854669">
        <w:t>eliminate</w:t>
      </w:r>
      <w:r w:rsidR="00854669">
        <w:t xml:space="preserve"> </w:t>
      </w:r>
      <w:r w:rsidR="00854669" w:rsidRPr="00854669">
        <w:t>the</w:t>
      </w:r>
      <w:r w:rsidR="00854669">
        <w:t xml:space="preserve"> </w:t>
      </w:r>
      <w:r w:rsidR="00854669" w:rsidRPr="00854669">
        <w:t>impact</w:t>
      </w:r>
      <w:r w:rsidR="00854669">
        <w:t xml:space="preserve"> </w:t>
      </w:r>
      <w:r w:rsidR="00854669" w:rsidRPr="00854669">
        <w:t>of</w:t>
      </w:r>
      <w:r w:rsidR="00854669">
        <w:t xml:space="preserve"> I/Q imbalance [23-24]. </w:t>
      </w:r>
      <w:r w:rsidR="00854669" w:rsidRPr="00854669">
        <w:t>To deal with</w:t>
      </w:r>
      <w:r w:rsidR="00854669">
        <w:t xml:space="preserve"> </w:t>
      </w:r>
      <w:r w:rsidR="00854669" w:rsidRPr="00854669">
        <w:t>ac</w:t>
      </w:r>
      <w:r w:rsidR="00854669">
        <w:t xml:space="preserve"> </w:t>
      </w:r>
      <w:r w:rsidR="00854669" w:rsidRPr="00854669">
        <w:t>coupling</w:t>
      </w:r>
      <w:r w:rsidR="00854669">
        <w:t xml:space="preserve"> in low-complexity Doppler r</w:t>
      </w:r>
      <w:r w:rsidR="00854669" w:rsidRPr="00854669">
        <w:t>ada</w:t>
      </w:r>
      <w:r w:rsidR="00854669">
        <w:t>r, a digital post-distortion (DPoD) technique is proposed to compensate for the signal distortions in the digital baseband domain.</w:t>
      </w:r>
    </w:p>
    <w:p w14:paraId="7A206891" w14:textId="03800D2A" w:rsidR="00854669" w:rsidRDefault="00854669" w:rsidP="00854669">
      <w:pPr>
        <w:ind w:firstLineChars="100" w:firstLine="240"/>
      </w:pPr>
      <w:r>
        <w:t xml:space="preserve">All the advancements have given CW radar </w:t>
      </w:r>
      <w:r w:rsidRPr="00854669">
        <w:t>great application prospects.</w:t>
      </w:r>
      <w:r>
        <w:t xml:space="preserve"> One typical example is </w:t>
      </w:r>
      <w:r w:rsidR="000822EB">
        <w:t>contactless vital sign monitoring.</w:t>
      </w:r>
    </w:p>
    <w:p w14:paraId="37966971" w14:textId="646106C8" w:rsidR="00701677" w:rsidRDefault="00701677" w:rsidP="00AA1CFF">
      <w:pPr>
        <w:pStyle w:val="31"/>
      </w:pPr>
      <w:r>
        <w:rPr>
          <w:rFonts w:hint="eastAsia"/>
        </w:rPr>
        <w:lastRenderedPageBreak/>
        <w:t>2</w:t>
      </w:r>
      <w:r>
        <w:t>.2 Vital signs monitoring via CW radar</w:t>
      </w:r>
    </w:p>
    <w:p w14:paraId="32E0DED8" w14:textId="454E7E36" w:rsidR="00701677" w:rsidRDefault="003C0444" w:rsidP="005A7EF2">
      <w:pPr>
        <w:pStyle w:val="41"/>
        <w:ind w:firstLine="241"/>
      </w:pPr>
      <w:r>
        <w:rPr>
          <w:rFonts w:hint="eastAsia"/>
        </w:rPr>
        <w:t>2</w:t>
      </w:r>
      <w:r>
        <w:t xml:space="preserve">.2.1 </w:t>
      </w:r>
      <w:r w:rsidR="00B1244A" w:rsidRPr="00B1244A">
        <w:t xml:space="preserve">Cardiopulmonary </w:t>
      </w:r>
      <w:r w:rsidR="00B1244A">
        <w:rPr>
          <w:rFonts w:hint="eastAsia"/>
        </w:rPr>
        <w:t>m</w:t>
      </w:r>
      <w:r w:rsidR="00B1244A" w:rsidRPr="00B1244A">
        <w:t>onitoring</w:t>
      </w:r>
    </w:p>
    <w:p w14:paraId="1840BF39" w14:textId="77777777" w:rsidR="006D4F9D" w:rsidRDefault="00BB5117" w:rsidP="00BB5117">
      <w:pPr>
        <w:ind w:firstLine="240"/>
        <w:rPr>
          <w:lang w:eastAsia="zh-CN"/>
        </w:rPr>
      </w:pPr>
      <w:r w:rsidRPr="00BB5117">
        <w:rPr>
          <w:lang w:eastAsia="zh-CN"/>
        </w:rPr>
        <w:t xml:space="preserve">As early as </w:t>
      </w:r>
      <w:r w:rsidR="00555D68">
        <w:rPr>
          <w:lang w:eastAsia="zh-CN"/>
        </w:rPr>
        <w:t xml:space="preserve">in </w:t>
      </w:r>
      <w:r w:rsidRPr="00BB5117">
        <w:rPr>
          <w:lang w:eastAsia="zh-CN"/>
        </w:rPr>
        <w:t xml:space="preserve">1975, CW radar has been used in </w:t>
      </w:r>
      <w:r>
        <w:rPr>
          <w:lang w:eastAsia="zh-CN"/>
        </w:rPr>
        <w:t>respiration</w:t>
      </w:r>
      <w:r w:rsidRPr="00BB5117">
        <w:rPr>
          <w:lang w:eastAsia="zh-CN"/>
        </w:rPr>
        <w:t xml:space="preserve"> </w:t>
      </w:r>
      <w:r>
        <w:rPr>
          <w:lang w:eastAsia="zh-CN"/>
        </w:rPr>
        <w:t>monitoring</w:t>
      </w:r>
      <w:r w:rsidRPr="00BB5117">
        <w:rPr>
          <w:lang w:eastAsia="zh-CN"/>
        </w:rPr>
        <w:t xml:space="preserve"> by Professor James C. Lin</w:t>
      </w:r>
      <w:r>
        <w:rPr>
          <w:lang w:eastAsia="zh-CN"/>
        </w:rPr>
        <w:t xml:space="preserve"> [CLI, 9]</w:t>
      </w:r>
      <w:r w:rsidRPr="00BB5117">
        <w:rPr>
          <w:lang w:eastAsia="zh-CN"/>
        </w:rPr>
        <w:t>.</w:t>
      </w:r>
      <w:r w:rsidR="00555D68">
        <w:rPr>
          <w:lang w:eastAsia="zh-CN"/>
        </w:rPr>
        <w:t xml:space="preserve"> </w:t>
      </w:r>
      <w:r w:rsidR="00555D68" w:rsidRPr="00555D68">
        <w:rPr>
          <w:lang w:eastAsia="zh-CN"/>
        </w:rPr>
        <w:t xml:space="preserve">Since then, the application of CW radar in </w:t>
      </w:r>
      <w:bookmarkStart w:id="9" w:name="OLE_LINK1"/>
      <w:bookmarkStart w:id="10" w:name="OLE_LINK2"/>
      <w:r w:rsidR="00555D68" w:rsidRPr="00555D68">
        <w:rPr>
          <w:lang w:eastAsia="zh-CN"/>
        </w:rPr>
        <w:t>cardiopulmonary monitoring</w:t>
      </w:r>
      <w:bookmarkEnd w:id="9"/>
      <w:bookmarkEnd w:id="10"/>
      <w:r w:rsidR="00555D68" w:rsidRPr="00555D68">
        <w:rPr>
          <w:lang w:eastAsia="zh-CN"/>
        </w:rPr>
        <w:t xml:space="preserve"> has </w:t>
      </w:r>
      <w:r w:rsidR="006D4F9D">
        <w:rPr>
          <w:lang w:eastAsia="zh-CN"/>
        </w:rPr>
        <w:t>dr</w:t>
      </w:r>
      <w:r w:rsidR="006D4F9D">
        <w:rPr>
          <w:rFonts w:hint="eastAsia"/>
          <w:lang w:eastAsia="zh-CN"/>
        </w:rPr>
        <w:t>e</w:t>
      </w:r>
      <w:r w:rsidR="006D4F9D">
        <w:rPr>
          <w:lang w:eastAsia="zh-CN"/>
        </w:rPr>
        <w:t>w</w:t>
      </w:r>
      <w:r w:rsidR="00555D68">
        <w:rPr>
          <w:lang w:eastAsia="zh-CN"/>
        </w:rPr>
        <w:t xml:space="preserve"> much</w:t>
      </w:r>
      <w:r w:rsidR="006D4F9D">
        <w:rPr>
          <w:lang w:eastAsia="zh-CN"/>
        </w:rPr>
        <w:t xml:space="preserve"> attention[CLI </w:t>
      </w:r>
      <w:r w:rsidR="006D4F9D">
        <w:rPr>
          <w:rFonts w:hint="eastAsia"/>
          <w:lang w:eastAsia="zh-CN"/>
        </w:rPr>
        <w:t>里面找心肺图的参考文献</w:t>
      </w:r>
      <w:r w:rsidR="006D4F9D">
        <w:rPr>
          <w:rFonts w:hint="eastAsia"/>
          <w:lang w:eastAsia="zh-CN"/>
        </w:rPr>
        <w:t>]</w:t>
      </w:r>
      <w:r w:rsidR="006D4F9D">
        <w:rPr>
          <w:lang w:eastAsia="zh-CN"/>
        </w:rPr>
        <w:t>.</w:t>
      </w:r>
      <w:r w:rsidR="00555D68">
        <w:rPr>
          <w:lang w:eastAsia="zh-CN"/>
        </w:rPr>
        <w:t xml:space="preserve"> </w:t>
      </w:r>
      <w:r>
        <w:rPr>
          <w:lang w:eastAsia="zh-CN"/>
        </w:rPr>
        <w:t xml:space="preserve"> </w:t>
      </w:r>
    </w:p>
    <w:p w14:paraId="636082FA" w14:textId="3AE7ADF4" w:rsidR="00200F77" w:rsidRDefault="006D4F9D" w:rsidP="000422F7">
      <w:pPr>
        <w:ind w:firstLineChars="100" w:firstLine="240"/>
        <w:rPr>
          <w:lang w:eastAsia="zh-CN"/>
        </w:rPr>
      </w:pPr>
      <w:r>
        <w:rPr>
          <w:lang w:eastAsia="zh-CN"/>
        </w:rPr>
        <w:t>F</w:t>
      </w:r>
      <w:r>
        <w:rPr>
          <w:rFonts w:hint="eastAsia"/>
          <w:lang w:eastAsia="zh-CN"/>
        </w:rPr>
        <w:t>igure</w:t>
      </w:r>
      <w:r>
        <w:rPr>
          <w:lang w:eastAsia="zh-CN"/>
        </w:rPr>
        <w:t xml:space="preserve"> </w:t>
      </w:r>
      <w:r w:rsidR="006E73CB">
        <w:rPr>
          <w:lang w:eastAsia="zh-CN"/>
        </w:rPr>
        <w:t xml:space="preserve">3 shows </w:t>
      </w:r>
      <w:r w:rsidR="003320A4">
        <w:rPr>
          <w:lang w:eastAsia="zh-CN"/>
        </w:rPr>
        <w:t>an</w:t>
      </w:r>
      <w:r w:rsidR="006E73CB">
        <w:rPr>
          <w:lang w:eastAsia="zh-CN"/>
        </w:rPr>
        <w:t xml:space="preserve"> experimental setup of an instrument based CW radar for </w:t>
      </w:r>
      <w:r w:rsidR="008814FB">
        <w:rPr>
          <w:lang w:eastAsia="zh-CN"/>
        </w:rPr>
        <w:t xml:space="preserve">   </w:t>
      </w:r>
      <w:r w:rsidR="006E73CB" w:rsidRPr="00555D68">
        <w:rPr>
          <w:lang w:eastAsia="zh-CN"/>
        </w:rPr>
        <w:t>cardiopulmonary monitoring</w:t>
      </w:r>
      <w:r w:rsidR="003320A4">
        <w:rPr>
          <w:lang w:eastAsia="zh-CN"/>
        </w:rPr>
        <w:t xml:space="preserve"> []</w:t>
      </w:r>
      <w:r w:rsidR="006E73CB">
        <w:rPr>
          <w:lang w:eastAsia="zh-CN"/>
        </w:rPr>
        <w:t>.</w:t>
      </w:r>
      <w:r w:rsidR="009F7963">
        <w:rPr>
          <w:lang w:eastAsia="zh-CN"/>
        </w:rPr>
        <w:t xml:space="preserve"> The </w:t>
      </w:r>
      <w:r w:rsidR="009553EC">
        <w:rPr>
          <w:lang w:eastAsia="zh-CN"/>
        </w:rPr>
        <w:t xml:space="preserve">instrument based CW radar </w:t>
      </w:r>
      <w:r w:rsidR="009F7963">
        <w:rPr>
          <w:lang w:eastAsia="zh-CN"/>
        </w:rPr>
        <w:t xml:space="preserve">system </w:t>
      </w:r>
      <w:r w:rsidR="009553EC">
        <w:rPr>
          <w:lang w:eastAsia="zh-CN"/>
        </w:rPr>
        <w:t xml:space="preserve">includes </w:t>
      </w:r>
      <w:r w:rsidR="009553EC" w:rsidRPr="009553EC">
        <w:rPr>
          <w:lang w:eastAsia="zh-CN"/>
        </w:rPr>
        <w:t xml:space="preserve">Agilent spectrum analyzer E4407B, Agilent vector signal generator </w:t>
      </w:r>
      <w:bookmarkStart w:id="11" w:name="OLE_LINK3"/>
      <w:bookmarkStart w:id="12" w:name="OLE_LINK4"/>
      <w:r w:rsidR="009553EC" w:rsidRPr="009553EC">
        <w:rPr>
          <w:lang w:eastAsia="zh-CN"/>
        </w:rPr>
        <w:t>E8267C</w:t>
      </w:r>
      <w:bookmarkEnd w:id="11"/>
      <w:bookmarkEnd w:id="12"/>
      <w:r w:rsidR="009553EC" w:rsidRPr="009553EC">
        <w:rPr>
          <w:lang w:eastAsia="zh-CN"/>
        </w:rPr>
        <w:t>, and Agilent vector signal analyzer 89600S.</w:t>
      </w:r>
      <w:r w:rsidR="009553EC">
        <w:rPr>
          <w:lang w:eastAsia="zh-CN"/>
        </w:rPr>
        <w:t xml:space="preserve"> </w:t>
      </w:r>
      <w:r w:rsidR="009553EC" w:rsidRPr="009553EC">
        <w:rPr>
          <w:lang w:eastAsia="zh-CN"/>
        </w:rPr>
        <w:t>E8267C</w:t>
      </w:r>
      <w:r w:rsidR="009553EC">
        <w:rPr>
          <w:lang w:eastAsia="zh-CN"/>
        </w:rPr>
        <w:t xml:space="preserve"> is utilized as</w:t>
      </w:r>
      <w:r w:rsidR="008E2B8C">
        <w:rPr>
          <w:lang w:eastAsia="zh-CN"/>
        </w:rPr>
        <w:t xml:space="preserve"> a</w:t>
      </w:r>
      <w:r w:rsidR="009553EC">
        <w:rPr>
          <w:lang w:eastAsia="zh-CN"/>
        </w:rPr>
        <w:t xml:space="preserve"> local oscillator (LO) to generate stable RF signal. </w:t>
      </w:r>
      <w:r w:rsidR="009553EC" w:rsidRPr="009553EC">
        <w:rPr>
          <w:lang w:eastAsia="zh-CN"/>
        </w:rPr>
        <w:t>E4407B</w:t>
      </w:r>
      <w:r w:rsidR="009553EC">
        <w:rPr>
          <w:lang w:eastAsia="zh-CN"/>
        </w:rPr>
        <w:t xml:space="preserve"> is </w:t>
      </w:r>
      <w:r w:rsidR="008E2B8C">
        <w:rPr>
          <w:lang w:eastAsia="zh-CN"/>
        </w:rPr>
        <w:t xml:space="preserve">utilized as a mixer to convert the motion modulated RF signal to IF signal. </w:t>
      </w:r>
      <w:r w:rsidR="008E2B8C" w:rsidRPr="009553EC">
        <w:rPr>
          <w:lang w:eastAsia="zh-CN"/>
        </w:rPr>
        <w:t>89600S</w:t>
      </w:r>
      <w:r w:rsidR="008E2B8C">
        <w:rPr>
          <w:lang w:eastAsia="zh-CN"/>
        </w:rPr>
        <w:t xml:space="preserve"> is utilized as an analog-</w:t>
      </w:r>
      <w:r w:rsidR="008E2B8C" w:rsidRPr="008E2B8C">
        <w:rPr>
          <w:lang w:eastAsia="zh-CN"/>
        </w:rPr>
        <w:t>digital converter (ADC)</w:t>
      </w:r>
      <w:r w:rsidR="008E2B8C">
        <w:rPr>
          <w:lang w:eastAsia="zh-CN"/>
        </w:rPr>
        <w:t xml:space="preserve"> and signal processer.</w:t>
      </w:r>
      <w:r w:rsidR="00F36484">
        <w:rPr>
          <w:lang w:eastAsia="zh-CN"/>
        </w:rPr>
        <w:t xml:space="preserve"> The subject person sits around 1m from the radar and breaths normally.</w:t>
      </w:r>
      <w:r w:rsidR="00200F77">
        <w:rPr>
          <w:lang w:eastAsia="zh-CN"/>
        </w:rPr>
        <w:t xml:space="preserve"> </w:t>
      </w:r>
      <w:r w:rsidR="00A32967">
        <w:rPr>
          <w:lang w:eastAsia="zh-CN"/>
        </w:rPr>
        <w:t xml:space="preserve">A pulse sensor (HK-2000B) </w:t>
      </w:r>
      <w:r w:rsidR="00A32967" w:rsidRPr="002775E6">
        <w:rPr>
          <w:lang w:eastAsia="zh-CN"/>
        </w:rPr>
        <w:t>is wrapped around the wrist</w:t>
      </w:r>
      <w:r w:rsidR="00A32967">
        <w:rPr>
          <w:lang w:eastAsia="zh-CN"/>
        </w:rPr>
        <w:t xml:space="preserve"> of the subject person to detect his heartbeat signal. The signal is digitized by TDS7104 and used as a reference signal to the heartbeat signal detected by the CW radar.</w:t>
      </w:r>
      <w:r w:rsidR="000422F7">
        <w:rPr>
          <w:lang w:eastAsia="zh-CN"/>
        </w:rPr>
        <w:t xml:space="preserve"> A</w:t>
      </w:r>
      <w:r w:rsidR="000422F7" w:rsidRPr="002775E6">
        <w:rPr>
          <w:lang w:eastAsia="zh-CN"/>
        </w:rPr>
        <w:t xml:space="preserve"> 2.4-GHz printed patch antenna</w:t>
      </w:r>
      <w:r w:rsidR="000422F7">
        <w:rPr>
          <w:lang w:eastAsia="zh-CN"/>
        </w:rPr>
        <w:t xml:space="preserve"> is used to validate the </w:t>
      </w:r>
      <w:r w:rsidR="000422F7" w:rsidRPr="00555D68">
        <w:rPr>
          <w:lang w:eastAsia="zh-CN"/>
        </w:rPr>
        <w:t>cardiopulmonary monitoring</w:t>
      </w:r>
      <w:r w:rsidR="000422F7">
        <w:rPr>
          <w:lang w:eastAsia="zh-CN"/>
        </w:rPr>
        <w:t xml:space="preserve"> performance of the system</w:t>
      </w:r>
      <w:r w:rsidR="00F529DC">
        <w:rPr>
          <w:lang w:eastAsia="zh-CN"/>
        </w:rPr>
        <w:t>, which means the radar system works at 2.4 GHz</w:t>
      </w:r>
      <w:r w:rsidR="00F529DC">
        <w:rPr>
          <w:rFonts w:hint="eastAsia"/>
          <w:lang w:eastAsia="zh-CN"/>
        </w:rPr>
        <w:t>.</w:t>
      </w:r>
    </w:p>
    <w:p w14:paraId="65093192" w14:textId="77777777" w:rsidR="00497006" w:rsidRDefault="00497006" w:rsidP="000422F7">
      <w:pPr>
        <w:ind w:firstLineChars="100" w:firstLine="240"/>
        <w:rPr>
          <w:lang w:eastAsia="zh-CN"/>
        </w:rPr>
      </w:pPr>
    </w:p>
    <w:p w14:paraId="330072E1" w14:textId="77777777" w:rsidR="00497006" w:rsidRDefault="00497006" w:rsidP="00497006">
      <w:pPr>
        <w:ind w:firstLineChars="100" w:firstLine="240"/>
        <w:rPr>
          <w:lang w:eastAsia="zh-CN"/>
        </w:rPr>
      </w:pPr>
      <w:r>
        <w:rPr>
          <w:noProof/>
          <w:lang w:eastAsia="zh-CN"/>
        </w:rPr>
        <w:drawing>
          <wp:inline distT="0" distB="0" distL="0" distR="0" wp14:anchorId="4FE6A7A8" wp14:editId="5EBAAF65">
            <wp:extent cx="4684144" cy="20840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7782" cy="2090078"/>
                    </a:xfrm>
                    <a:prstGeom prst="rect">
                      <a:avLst/>
                    </a:prstGeom>
                  </pic:spPr>
                </pic:pic>
              </a:graphicData>
            </a:graphic>
          </wp:inline>
        </w:drawing>
      </w:r>
    </w:p>
    <w:p w14:paraId="3343ECF8" w14:textId="77777777" w:rsidR="00497006" w:rsidRDefault="00497006" w:rsidP="00497006">
      <w:pPr>
        <w:ind w:firstLine="240"/>
        <w:rPr>
          <w:lang w:eastAsia="zh-CN"/>
        </w:rPr>
      </w:pPr>
      <w:r>
        <w:rPr>
          <w:rFonts w:hint="eastAsia"/>
          <w:lang w:eastAsia="zh-CN"/>
        </w:rPr>
        <w:t xml:space="preserve"> </w:t>
      </w:r>
      <w:r>
        <w:rPr>
          <w:lang w:eastAsia="zh-CN"/>
        </w:rPr>
        <w:t xml:space="preserve">                       F</w:t>
      </w:r>
      <w:r>
        <w:rPr>
          <w:rFonts w:hint="eastAsia"/>
          <w:lang w:eastAsia="zh-CN"/>
        </w:rPr>
        <w:t>ig</w:t>
      </w:r>
      <w:r>
        <w:rPr>
          <w:lang w:eastAsia="zh-CN"/>
        </w:rPr>
        <w:t>.3 Experimental setup of an instrument based CW radar []</w:t>
      </w:r>
    </w:p>
    <w:p w14:paraId="26F2284A" w14:textId="77777777" w:rsidR="00497006" w:rsidRPr="00497006" w:rsidRDefault="00497006" w:rsidP="000422F7">
      <w:pPr>
        <w:ind w:firstLineChars="100" w:firstLine="240"/>
        <w:rPr>
          <w:lang w:eastAsia="zh-CN"/>
        </w:rPr>
      </w:pPr>
    </w:p>
    <w:p w14:paraId="61FC1E51" w14:textId="4977D321" w:rsidR="00DD7964" w:rsidRDefault="000773DE" w:rsidP="00F36484">
      <w:pPr>
        <w:ind w:firstLine="240"/>
        <w:rPr>
          <w:lang w:eastAsia="zh-CN"/>
        </w:rPr>
      </w:pPr>
      <w:r>
        <w:rPr>
          <w:lang w:eastAsia="zh-CN"/>
        </w:rPr>
        <w:t>T</w:t>
      </w:r>
      <w:r w:rsidR="004B7666">
        <w:rPr>
          <w:lang w:eastAsia="zh-CN"/>
        </w:rPr>
        <w:t xml:space="preserve">he captured respiration and heartbeat curve of the experiment </w:t>
      </w:r>
      <w:r>
        <w:rPr>
          <w:lang w:eastAsia="zh-CN"/>
        </w:rPr>
        <w:t xml:space="preserve">are </w:t>
      </w:r>
      <w:r w:rsidR="004B7666">
        <w:rPr>
          <w:lang w:eastAsia="zh-CN"/>
        </w:rPr>
        <w:t>shown in Fig.</w:t>
      </w:r>
      <w:r w:rsidR="00E95735">
        <w:rPr>
          <w:lang w:eastAsia="zh-CN"/>
        </w:rPr>
        <w:t>4</w:t>
      </w:r>
      <w:r>
        <w:rPr>
          <w:lang w:eastAsia="zh-CN"/>
        </w:rPr>
        <w:t xml:space="preserve"> and Fig. </w:t>
      </w:r>
      <w:r w:rsidR="00E95735">
        <w:rPr>
          <w:lang w:eastAsia="zh-CN"/>
        </w:rPr>
        <w:t>5</w:t>
      </w:r>
      <w:r>
        <w:rPr>
          <w:lang w:eastAsia="zh-CN"/>
        </w:rPr>
        <w:t xml:space="preserve"> respectively</w:t>
      </w:r>
      <w:r w:rsidR="004B7666">
        <w:rPr>
          <w:lang w:eastAsia="zh-CN"/>
        </w:rPr>
        <w:t>.</w:t>
      </w:r>
      <w:r w:rsidR="00F36484">
        <w:rPr>
          <w:lang w:eastAsia="zh-CN"/>
        </w:rPr>
        <w:t xml:space="preserve"> The upper curve in Fig.</w:t>
      </w:r>
      <w:r w:rsidR="00E95735">
        <w:rPr>
          <w:lang w:eastAsia="zh-CN"/>
        </w:rPr>
        <w:t>4</w:t>
      </w:r>
      <w:r w:rsidR="00F36484">
        <w:rPr>
          <w:lang w:eastAsia="zh-CN"/>
        </w:rPr>
        <w:t xml:space="preserve"> is the baseband output signal, which is also known as raw data. The lower curve in Fig. </w:t>
      </w:r>
      <w:r w:rsidR="00E95735">
        <w:rPr>
          <w:lang w:eastAsia="zh-CN"/>
        </w:rPr>
        <w:t>4</w:t>
      </w:r>
      <w:r w:rsidR="00F36484">
        <w:rPr>
          <w:lang w:eastAsia="zh-CN"/>
        </w:rPr>
        <w:t xml:space="preserve"> is </w:t>
      </w:r>
      <w:r w:rsidR="00A577B0">
        <w:rPr>
          <w:lang w:eastAsia="zh-CN"/>
        </w:rPr>
        <w:t xml:space="preserve">the filtered respiration signal. The filtered respiration signal is the same as the raw data </w:t>
      </w:r>
      <w:r w:rsidR="00A577B0" w:rsidRPr="00E842CD">
        <w:rPr>
          <w:lang w:eastAsia="zh-CN"/>
        </w:rPr>
        <w:t>in periodicity bu</w:t>
      </w:r>
      <w:r w:rsidR="00A577B0">
        <w:rPr>
          <w:lang w:eastAsia="zh-CN"/>
        </w:rPr>
        <w:t xml:space="preserve">t becomes smoother after filtered. </w:t>
      </w:r>
      <w:r>
        <w:rPr>
          <w:lang w:eastAsia="zh-CN"/>
        </w:rPr>
        <w:t xml:space="preserve">The upper curve of Fig. </w:t>
      </w:r>
      <w:r w:rsidR="00E95735">
        <w:rPr>
          <w:lang w:eastAsia="zh-CN"/>
        </w:rPr>
        <w:t>5</w:t>
      </w:r>
      <w:r>
        <w:rPr>
          <w:lang w:eastAsia="zh-CN"/>
        </w:rPr>
        <w:t xml:space="preserve"> represents the filtered beat signal and the lower curve represents the reference heartbeat signal detected by the pulse sensor HK-2000B. As shown, t</w:t>
      </w:r>
      <w:r w:rsidRPr="000773DE">
        <w:rPr>
          <w:lang w:eastAsia="zh-CN"/>
        </w:rPr>
        <w:t>he heart</w:t>
      </w:r>
      <w:r>
        <w:rPr>
          <w:lang w:eastAsia="zh-CN"/>
        </w:rPr>
        <w:t xml:space="preserve">beat </w:t>
      </w:r>
      <w:r w:rsidRPr="000773DE">
        <w:rPr>
          <w:lang w:eastAsia="zh-CN"/>
        </w:rPr>
        <w:t>cycles of the two curves</w:t>
      </w:r>
      <w:r w:rsidR="00DD7964">
        <w:rPr>
          <w:lang w:eastAsia="zh-CN"/>
        </w:rPr>
        <w:t xml:space="preserve"> in Fig.</w:t>
      </w:r>
      <w:r w:rsidR="00E95735">
        <w:rPr>
          <w:lang w:eastAsia="zh-CN"/>
        </w:rPr>
        <w:t>5</w:t>
      </w:r>
      <w:r w:rsidR="00DD7964">
        <w:rPr>
          <w:lang w:eastAsia="zh-CN"/>
        </w:rPr>
        <w:t xml:space="preserve"> match 100 percent, </w:t>
      </w:r>
      <w:r w:rsidR="00DD7964" w:rsidRPr="00DD7964">
        <w:rPr>
          <w:lang w:eastAsia="zh-CN"/>
        </w:rPr>
        <w:t>indicating that under this experimental condition, the heartbeat detection accuracy of the CW radar system is the same as that of HK-2000B.</w:t>
      </w:r>
      <w:r w:rsidR="00F36484" w:rsidRPr="00DD7964">
        <w:rPr>
          <w:lang w:eastAsia="zh-CN"/>
        </w:rPr>
        <w:t xml:space="preserve"> </w:t>
      </w:r>
    </w:p>
    <w:p w14:paraId="4CF47B94" w14:textId="5A35C48A" w:rsidR="00497006" w:rsidRDefault="00497006" w:rsidP="00F36484">
      <w:pPr>
        <w:ind w:firstLine="240"/>
        <w:rPr>
          <w:lang w:eastAsia="zh-CN"/>
        </w:rPr>
      </w:pPr>
    </w:p>
    <w:p w14:paraId="5BC1D1ED" w14:textId="26B4A048" w:rsidR="00497006" w:rsidRDefault="00497006" w:rsidP="00497006">
      <w:pPr>
        <w:ind w:firstLineChars="650" w:firstLine="1560"/>
        <w:rPr>
          <w:lang w:eastAsia="zh-CN"/>
        </w:rPr>
      </w:pPr>
      <w:r>
        <w:rPr>
          <w:noProof/>
          <w:lang w:eastAsia="zh-CN"/>
        </w:rPr>
        <w:lastRenderedPageBreak/>
        <w:drawing>
          <wp:inline distT="0" distB="0" distL="0" distR="0" wp14:anchorId="7C65D699" wp14:editId="1736A715">
            <wp:extent cx="3282326" cy="181743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2129" cy="1822864"/>
                    </a:xfrm>
                    <a:prstGeom prst="rect">
                      <a:avLst/>
                    </a:prstGeom>
                  </pic:spPr>
                </pic:pic>
              </a:graphicData>
            </a:graphic>
          </wp:inline>
        </w:drawing>
      </w:r>
    </w:p>
    <w:p w14:paraId="7A75A0DA" w14:textId="2B07CD08" w:rsidR="00497006" w:rsidRDefault="00497006" w:rsidP="00497006">
      <w:pPr>
        <w:rPr>
          <w:lang w:eastAsia="zh-CN"/>
        </w:rPr>
      </w:pPr>
      <w:commentRangeStart w:id="13"/>
      <w:r>
        <w:rPr>
          <w:lang w:eastAsia="zh-CN"/>
        </w:rPr>
        <w:t xml:space="preserve">Fig.4 </w:t>
      </w:r>
      <w:r w:rsidRPr="00497006">
        <w:rPr>
          <w:lang w:eastAsia="zh-CN"/>
        </w:rPr>
        <w:t>Detection results. The upper trace represents the baseband output recorded by VSA software. The lower trace represents the ﬁltered respiration signal.</w:t>
      </w:r>
      <w:commentRangeEnd w:id="13"/>
      <w:r w:rsidR="0018087F">
        <w:rPr>
          <w:rStyle w:val="a6"/>
        </w:rPr>
        <w:commentReference w:id="13"/>
      </w:r>
    </w:p>
    <w:p w14:paraId="65516E4A" w14:textId="00010A8B" w:rsidR="00497006" w:rsidRDefault="00497006" w:rsidP="00497006">
      <w:pPr>
        <w:rPr>
          <w:lang w:eastAsia="zh-CN"/>
        </w:rPr>
      </w:pPr>
    </w:p>
    <w:p w14:paraId="42FE1B10" w14:textId="7E3DD706" w:rsidR="00497006" w:rsidRDefault="00497006" w:rsidP="00497006">
      <w:pPr>
        <w:ind w:firstLineChars="500" w:firstLine="1200"/>
        <w:rPr>
          <w:lang w:eastAsia="zh-CN"/>
        </w:rPr>
      </w:pPr>
      <w:r>
        <w:rPr>
          <w:noProof/>
          <w:lang w:eastAsia="zh-CN"/>
        </w:rPr>
        <w:drawing>
          <wp:inline distT="0" distB="0" distL="0" distR="0" wp14:anchorId="6E30003F" wp14:editId="00D17338">
            <wp:extent cx="3740150" cy="163242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2964" cy="1638013"/>
                    </a:xfrm>
                    <a:prstGeom prst="rect">
                      <a:avLst/>
                    </a:prstGeom>
                  </pic:spPr>
                </pic:pic>
              </a:graphicData>
            </a:graphic>
          </wp:inline>
        </w:drawing>
      </w:r>
    </w:p>
    <w:p w14:paraId="256EFD6A" w14:textId="52682673" w:rsidR="00497006" w:rsidRDefault="00497006" w:rsidP="00497006">
      <w:pPr>
        <w:rPr>
          <w:lang w:eastAsia="zh-CN"/>
        </w:rPr>
      </w:pPr>
      <w:r>
        <w:rPr>
          <w:rFonts w:hint="eastAsia"/>
          <w:lang w:eastAsia="zh-CN"/>
        </w:rPr>
        <w:t>F</w:t>
      </w:r>
      <w:r w:rsidR="00E95735">
        <w:rPr>
          <w:lang w:eastAsia="zh-CN"/>
        </w:rPr>
        <w:t>ig.5</w:t>
      </w:r>
      <w:r>
        <w:rPr>
          <w:lang w:eastAsia="zh-CN"/>
        </w:rPr>
        <w:t xml:space="preserve"> </w:t>
      </w:r>
      <w:r w:rsidRPr="00497006">
        <w:rPr>
          <w:lang w:eastAsia="zh-CN"/>
        </w:rPr>
        <w:t>Detection results. The upper trace represents the ﬁltered heartbeat signal. The lower trace represents the reference signal.</w:t>
      </w:r>
    </w:p>
    <w:p w14:paraId="0097F48E" w14:textId="608D98D7" w:rsidR="00E95735" w:rsidRDefault="00E95735" w:rsidP="00497006">
      <w:pPr>
        <w:rPr>
          <w:lang w:eastAsia="zh-CN"/>
        </w:rPr>
      </w:pPr>
    </w:p>
    <w:p w14:paraId="332D6538" w14:textId="72671B24" w:rsidR="00E95735" w:rsidRDefault="00E95735" w:rsidP="00E95735">
      <w:pPr>
        <w:ind w:firstLineChars="500" w:firstLine="1200"/>
        <w:rPr>
          <w:lang w:eastAsia="zh-CN"/>
        </w:rPr>
      </w:pPr>
      <w:r>
        <w:rPr>
          <w:noProof/>
          <w:lang w:eastAsia="zh-CN"/>
        </w:rPr>
        <w:drawing>
          <wp:inline distT="0" distB="0" distL="0" distR="0" wp14:anchorId="07D16E5D" wp14:editId="02BEF0C3">
            <wp:extent cx="3666226" cy="2012182"/>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5395" cy="2022703"/>
                    </a:xfrm>
                    <a:prstGeom prst="rect">
                      <a:avLst/>
                    </a:prstGeom>
                  </pic:spPr>
                </pic:pic>
              </a:graphicData>
            </a:graphic>
          </wp:inline>
        </w:drawing>
      </w:r>
    </w:p>
    <w:p w14:paraId="6B7AD4C0" w14:textId="6423EEEC" w:rsidR="00E95735" w:rsidRDefault="00E95735" w:rsidP="00497006">
      <w:pPr>
        <w:rPr>
          <w:lang w:eastAsia="zh-CN"/>
        </w:rPr>
      </w:pPr>
      <w:r>
        <w:rPr>
          <w:rFonts w:hint="eastAsia"/>
          <w:lang w:eastAsia="zh-CN"/>
        </w:rPr>
        <w:t>F</w:t>
      </w:r>
      <w:r>
        <w:rPr>
          <w:lang w:eastAsia="zh-CN"/>
        </w:rPr>
        <w:t xml:space="preserve">ig.6 </w:t>
      </w:r>
      <w:r w:rsidRPr="00E95735">
        <w:rPr>
          <w:lang w:eastAsia="zh-CN"/>
        </w:rPr>
        <w:t>Frequency spectrum of the raw signal and ﬁltered heartbeat signal. The breathing rate is about 17 beats/min, and the heartbeat rate is about 78 beats/min.</w:t>
      </w:r>
    </w:p>
    <w:p w14:paraId="5191B4EA" w14:textId="77777777" w:rsidR="00E95735" w:rsidRDefault="00E95735" w:rsidP="00497006">
      <w:pPr>
        <w:rPr>
          <w:lang w:eastAsia="zh-CN"/>
        </w:rPr>
      </w:pPr>
    </w:p>
    <w:p w14:paraId="117B79D6" w14:textId="007E0FEC" w:rsidR="00E95735" w:rsidRDefault="00E70C1A" w:rsidP="00E95735">
      <w:pPr>
        <w:ind w:firstLine="240"/>
        <w:rPr>
          <w:noProof/>
          <w:lang w:eastAsia="zh-CN"/>
        </w:rPr>
      </w:pPr>
      <w:r w:rsidRPr="00E70C1A">
        <w:rPr>
          <w:lang w:eastAsia="zh-CN"/>
        </w:rPr>
        <w:t xml:space="preserve">In addition to the time-domain form of the signal, the frequency-domain form of the signal can more intuitively express the information of respiratory </w:t>
      </w:r>
      <w:r>
        <w:rPr>
          <w:lang w:eastAsia="zh-CN"/>
        </w:rPr>
        <w:t>rate</w:t>
      </w:r>
      <w:r w:rsidRPr="00E70C1A">
        <w:rPr>
          <w:lang w:eastAsia="zh-CN"/>
        </w:rPr>
        <w:t xml:space="preserve"> and heart rate.</w:t>
      </w:r>
      <w:r>
        <w:rPr>
          <w:lang w:eastAsia="zh-CN"/>
        </w:rPr>
        <w:t xml:space="preserve"> By performing FFT on the d</w:t>
      </w:r>
      <w:r w:rsidR="00E95735">
        <w:rPr>
          <w:lang w:eastAsia="zh-CN"/>
        </w:rPr>
        <w:t>ata used in Fig.4 and Fig.5</w:t>
      </w:r>
      <w:r>
        <w:rPr>
          <w:lang w:eastAsia="zh-CN"/>
        </w:rPr>
        <w:t xml:space="preserve">, the </w:t>
      </w:r>
      <w:r w:rsidRPr="00E842CD">
        <w:rPr>
          <w:lang w:eastAsia="zh-CN"/>
        </w:rPr>
        <w:t>frequency-domain spectra</w:t>
      </w:r>
      <w:r>
        <w:rPr>
          <w:lang w:eastAsia="zh-CN"/>
        </w:rPr>
        <w:t xml:space="preserve"> of the signal</w:t>
      </w:r>
      <w:r w:rsidR="00AE6FC4">
        <w:rPr>
          <w:lang w:eastAsia="zh-CN"/>
        </w:rPr>
        <w:t>s are</w:t>
      </w:r>
      <w:r>
        <w:rPr>
          <w:lang w:eastAsia="zh-CN"/>
        </w:rPr>
        <w:t xml:space="preserve"> obtained a</w:t>
      </w:r>
      <w:r w:rsidR="00E95735">
        <w:rPr>
          <w:lang w:eastAsia="zh-CN"/>
        </w:rPr>
        <w:t>nd shown in Fig. 6</w:t>
      </w:r>
      <w:r w:rsidR="00AE6FC4">
        <w:rPr>
          <w:lang w:eastAsia="zh-CN"/>
        </w:rPr>
        <w:t xml:space="preserve">. </w:t>
      </w:r>
      <w:r w:rsidR="00E95CD4">
        <w:rPr>
          <w:lang w:eastAsia="zh-CN"/>
        </w:rPr>
        <w:t xml:space="preserve">The solid line is obtained by the raw data and the dashed line is obtained by the filtered heartbeat data. </w:t>
      </w:r>
      <w:r w:rsidR="00AE6FC4" w:rsidRPr="00AE6FC4">
        <w:rPr>
          <w:lang w:eastAsia="zh-CN"/>
        </w:rPr>
        <w:t>The abscissa is converted from Hz to beat/min, indicating the number of breaths or heartbeats in one minute.</w:t>
      </w:r>
      <w:r w:rsidR="00AE6FC4">
        <w:rPr>
          <w:lang w:eastAsia="zh-CN"/>
        </w:rPr>
        <w:t xml:space="preserve"> The signal </w:t>
      </w:r>
      <w:r w:rsidR="00AE6FC4">
        <w:rPr>
          <w:lang w:eastAsia="zh-CN"/>
        </w:rPr>
        <w:lastRenderedPageBreak/>
        <w:t xml:space="preserve">amplitude is normalized. </w:t>
      </w:r>
      <w:r w:rsidR="0097352D" w:rsidRPr="0097352D">
        <w:rPr>
          <w:lang w:eastAsia="zh-CN"/>
        </w:rPr>
        <w:t>As shown, it is easy to identify the harmonics of the respiration signal and the heartbeat signal, and the breath rate and heartbeat rate can be easily obtained by finding the peak values of the spectra.</w:t>
      </w:r>
      <w:r w:rsidR="00E95CD4" w:rsidRPr="0097352D">
        <w:rPr>
          <w:lang w:eastAsia="zh-CN"/>
        </w:rPr>
        <w:t xml:space="preserve"> </w:t>
      </w:r>
      <w:r w:rsidR="00E95CD4">
        <w:rPr>
          <w:lang w:eastAsia="zh-CN"/>
        </w:rPr>
        <w:t>In this case, the heartbeat is around 17 beats/min and the breath rate is around 78beats/min.</w:t>
      </w:r>
      <w:r w:rsidR="00E95735">
        <w:rPr>
          <w:rFonts w:hint="eastAsia"/>
          <w:lang w:eastAsia="zh-CN"/>
        </w:rPr>
        <w:t xml:space="preserve"> </w:t>
      </w:r>
      <w:r w:rsidR="00E95735">
        <w:rPr>
          <w:noProof/>
          <w:lang w:eastAsia="zh-CN"/>
        </w:rPr>
        <w:t xml:space="preserve">            </w:t>
      </w:r>
    </w:p>
    <w:p w14:paraId="7F357419" w14:textId="2107E998" w:rsidR="00E95735" w:rsidRDefault="00E95735" w:rsidP="00E95735">
      <w:pPr>
        <w:ind w:firstLineChars="600" w:firstLine="1440"/>
        <w:rPr>
          <w:lang w:eastAsia="zh-CN"/>
        </w:rPr>
      </w:pPr>
      <w:r>
        <w:rPr>
          <w:noProof/>
          <w:lang w:eastAsia="zh-CN"/>
        </w:rPr>
        <w:drawing>
          <wp:inline distT="0" distB="0" distL="0" distR="0" wp14:anchorId="4376EBE9" wp14:editId="1E579550">
            <wp:extent cx="3275937" cy="1504125"/>
            <wp:effectExtent l="0" t="0" r="127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1807" cy="1511412"/>
                    </a:xfrm>
                    <a:prstGeom prst="rect">
                      <a:avLst/>
                    </a:prstGeom>
                  </pic:spPr>
                </pic:pic>
              </a:graphicData>
            </a:graphic>
          </wp:inline>
        </w:drawing>
      </w:r>
    </w:p>
    <w:p w14:paraId="4799234A" w14:textId="2108C09D" w:rsidR="00E95735" w:rsidRDefault="00E95735" w:rsidP="00E95735">
      <w:pPr>
        <w:ind w:firstLineChars="600" w:firstLine="1440"/>
        <w:rPr>
          <w:lang w:eastAsia="zh-CN"/>
        </w:rPr>
      </w:pPr>
      <w:r>
        <w:rPr>
          <w:rFonts w:hint="eastAsia"/>
          <w:lang w:eastAsia="zh-CN"/>
        </w:rPr>
        <w:t>F</w:t>
      </w:r>
      <w:r>
        <w:rPr>
          <w:lang w:eastAsia="zh-CN"/>
        </w:rPr>
        <w:t xml:space="preserve">ig.7 </w:t>
      </w:r>
      <w:r w:rsidRPr="00E95735">
        <w:rPr>
          <w:lang w:eastAsia="zh-CN"/>
        </w:rPr>
        <w:t>Measurement setup with obstructions</w:t>
      </w:r>
    </w:p>
    <w:p w14:paraId="67D20320" w14:textId="26B4F822" w:rsidR="00E95735" w:rsidRDefault="00E95735" w:rsidP="00E95735">
      <w:pPr>
        <w:ind w:firstLineChars="750" w:firstLine="1800"/>
        <w:rPr>
          <w:lang w:eastAsia="zh-CN"/>
        </w:rPr>
      </w:pPr>
      <w:r>
        <w:rPr>
          <w:noProof/>
          <w:lang w:eastAsia="zh-CN"/>
        </w:rPr>
        <w:drawing>
          <wp:inline distT="0" distB="0" distL="0" distR="0" wp14:anchorId="3448A58E" wp14:editId="5885F92C">
            <wp:extent cx="2713751" cy="25620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7240" cy="2574780"/>
                    </a:xfrm>
                    <a:prstGeom prst="rect">
                      <a:avLst/>
                    </a:prstGeom>
                  </pic:spPr>
                </pic:pic>
              </a:graphicData>
            </a:graphic>
          </wp:inline>
        </w:drawing>
      </w:r>
    </w:p>
    <w:p w14:paraId="07A00074" w14:textId="7F7B75E5" w:rsidR="00E95735" w:rsidRDefault="00E95735" w:rsidP="00E95735">
      <w:pPr>
        <w:rPr>
          <w:lang w:eastAsia="zh-CN"/>
        </w:rPr>
      </w:pPr>
      <w:r>
        <w:rPr>
          <w:rFonts w:hint="eastAsia"/>
          <w:lang w:eastAsia="zh-CN"/>
        </w:rPr>
        <w:t>F</w:t>
      </w:r>
      <w:r>
        <w:rPr>
          <w:lang w:eastAsia="zh-CN"/>
        </w:rPr>
        <w:t xml:space="preserve">ig.8 </w:t>
      </w:r>
      <w:r w:rsidRPr="00E95735">
        <w:rPr>
          <w:lang w:eastAsia="zh-CN"/>
        </w:rPr>
        <w:t>Measured baseband spectra with three types of obstructions (spongy cushion, wood screen, and brick wall). The insets indicate the corresponding raw time-domain signals.</w:t>
      </w:r>
    </w:p>
    <w:p w14:paraId="3E66D265" w14:textId="77777777" w:rsidR="00E95735" w:rsidRDefault="00E95735" w:rsidP="00E95735">
      <w:pPr>
        <w:rPr>
          <w:lang w:eastAsia="zh-CN"/>
        </w:rPr>
      </w:pPr>
    </w:p>
    <w:p w14:paraId="71894E30" w14:textId="1BEF6B42" w:rsidR="00F529DC" w:rsidRDefault="00243721" w:rsidP="00F529DC">
      <w:pPr>
        <w:rPr>
          <w:lang w:eastAsia="zh-CN"/>
        </w:rPr>
      </w:pPr>
      <w:r>
        <w:rPr>
          <w:lang w:eastAsia="zh-CN"/>
        </w:rPr>
        <w:t xml:space="preserve">Microwaves are penetrating. Therefore, </w:t>
      </w:r>
      <w:r w:rsidRPr="00243721">
        <w:rPr>
          <w:lang w:eastAsia="zh-CN"/>
        </w:rPr>
        <w:t>CW radar can penetrate obstacles for cardiopulmonary monitoring.</w:t>
      </w:r>
      <w:r w:rsidR="0020471D">
        <w:rPr>
          <w:lang w:eastAsia="zh-CN"/>
        </w:rPr>
        <w:t xml:space="preserve"> The experiment shown in Fig. </w:t>
      </w:r>
      <w:r w:rsidR="007B6749">
        <w:rPr>
          <w:lang w:eastAsia="zh-CN"/>
        </w:rPr>
        <w:t>7</w:t>
      </w:r>
      <w:r w:rsidR="0020471D">
        <w:rPr>
          <w:lang w:eastAsia="zh-CN"/>
        </w:rPr>
        <w:t xml:space="preserve"> is taken as an example to reveal the </w:t>
      </w:r>
      <w:r w:rsidR="0020471D" w:rsidRPr="00243721">
        <w:rPr>
          <w:lang w:eastAsia="zh-CN"/>
        </w:rPr>
        <w:t>penetration ability</w:t>
      </w:r>
      <w:r w:rsidR="0020471D">
        <w:rPr>
          <w:lang w:eastAsia="zh-CN"/>
        </w:rPr>
        <w:t xml:space="preserve"> of the CW radar [xx]. </w:t>
      </w:r>
      <w:r w:rsidR="00F65780">
        <w:rPr>
          <w:lang w:eastAsia="zh-CN"/>
        </w:rPr>
        <w:t xml:space="preserve"> The radar system used in Fig.</w:t>
      </w:r>
      <w:r w:rsidR="007B6749">
        <w:rPr>
          <w:lang w:eastAsia="zh-CN"/>
        </w:rPr>
        <w:t>7</w:t>
      </w:r>
      <w:r w:rsidR="00F65780">
        <w:rPr>
          <w:lang w:eastAsia="zh-CN"/>
        </w:rPr>
        <w:t xml:space="preserve"> is the same CW radar system shown in Fig.3. As shown, </w:t>
      </w:r>
      <w:r w:rsidR="00F65780">
        <w:rPr>
          <w:rFonts w:hint="eastAsia"/>
          <w:lang w:eastAsia="zh-CN"/>
        </w:rPr>
        <w:t>t</w:t>
      </w:r>
      <w:r w:rsidR="00F65780">
        <w:rPr>
          <w:lang w:eastAsia="zh-CN"/>
        </w:rPr>
        <w:t xml:space="preserve">he subject person faces </w:t>
      </w:r>
      <w:r w:rsidR="00F65780" w:rsidRPr="0020471D">
        <w:rPr>
          <w:lang w:eastAsia="zh-CN"/>
        </w:rPr>
        <w:t>obstructions</w:t>
      </w:r>
      <w:r w:rsidR="00F65780">
        <w:rPr>
          <w:lang w:eastAsia="zh-CN"/>
        </w:rPr>
        <w:t xml:space="preserve"> from a distance of </w:t>
      </w:r>
      <m:oMath>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oMath>
      <w:r w:rsidR="00F65780">
        <w:rPr>
          <w:rFonts w:hint="eastAsia"/>
          <w:lang w:eastAsia="zh-CN"/>
        </w:rPr>
        <w:t xml:space="preserve"> </w:t>
      </w:r>
      <w:r w:rsidR="00F65780">
        <w:rPr>
          <w:lang w:eastAsia="zh-CN"/>
        </w:rPr>
        <w:t>away and the obs</w:t>
      </w:r>
      <w:r w:rsidR="00943DF9">
        <w:rPr>
          <w:lang w:eastAsia="zh-CN"/>
        </w:rPr>
        <w:t>tru</w:t>
      </w:r>
      <w:r w:rsidR="00F65780">
        <w:rPr>
          <w:lang w:eastAsia="zh-CN"/>
        </w:rPr>
        <w:t xml:space="preserve">ction is </w:t>
      </w:r>
      <m:oMath>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oMath>
      <w:r w:rsidR="00F529DC">
        <w:rPr>
          <w:rFonts w:hint="eastAsia"/>
          <w:lang w:eastAsia="zh-CN"/>
        </w:rPr>
        <w:t xml:space="preserve"> </w:t>
      </w:r>
      <w:r w:rsidR="00F529DC">
        <w:rPr>
          <w:lang w:eastAsia="zh-CN"/>
        </w:rPr>
        <w:t xml:space="preserve">away from the radar. The obstructions include </w:t>
      </w:r>
      <w:r w:rsidR="00F529DC" w:rsidRPr="0020471D">
        <w:rPr>
          <w:lang w:eastAsia="zh-CN"/>
        </w:rPr>
        <w:t>a spongy cush</w:t>
      </w:r>
      <w:r w:rsidR="00F529DC" w:rsidRPr="00217276">
        <w:rPr>
          <w:kern w:val="2"/>
          <w:lang w:eastAsia="zh-CN"/>
        </w:rPr>
        <w:t xml:space="preserve">ion (19 cm thick), a wood screen (3.7 cm thick), and a brick wall (30 cm thick). The measured results are shown in Fig. </w:t>
      </w:r>
      <w:r w:rsidR="007B6749">
        <w:rPr>
          <w:kern w:val="2"/>
          <w:lang w:eastAsia="zh-CN"/>
        </w:rPr>
        <w:t>8</w:t>
      </w:r>
      <w:r w:rsidR="00F529DC" w:rsidRPr="00217276">
        <w:rPr>
          <w:kern w:val="2"/>
          <w:lang w:eastAsia="zh-CN"/>
        </w:rPr>
        <w:t>. As shown, Radar can still accurately perform cardiopu</w:t>
      </w:r>
      <w:r w:rsidR="00F529DC" w:rsidRPr="00F529DC">
        <w:rPr>
          <w:lang w:eastAsia="zh-CN"/>
        </w:rPr>
        <w:t xml:space="preserve">lmonary monitoring </w:t>
      </w:r>
      <w:r w:rsidR="00F529DC">
        <w:rPr>
          <w:lang w:eastAsia="zh-CN"/>
        </w:rPr>
        <w:t>with</w:t>
      </w:r>
      <w:r w:rsidR="00F529DC" w:rsidRPr="00F529DC">
        <w:rPr>
          <w:lang w:eastAsia="zh-CN"/>
        </w:rPr>
        <w:t xml:space="preserve"> three different obstacles</w:t>
      </w:r>
      <w:r w:rsidR="00F529DC">
        <w:rPr>
          <w:lang w:eastAsia="zh-CN"/>
        </w:rPr>
        <w:t xml:space="preserve"> in between, which means </w:t>
      </w:r>
      <w:r w:rsidR="00F529DC" w:rsidRPr="00082F0F">
        <w:rPr>
          <w:lang w:eastAsia="zh-CN"/>
        </w:rPr>
        <w:t>the radar system has good performance in penetrating obstructions.</w:t>
      </w:r>
      <w:r w:rsidR="00F529DC">
        <w:rPr>
          <w:lang w:eastAsia="zh-CN"/>
        </w:rPr>
        <w:t xml:space="preserve"> The insets of Fig.</w:t>
      </w:r>
      <w:r w:rsidR="007B6749">
        <w:rPr>
          <w:lang w:eastAsia="zh-CN"/>
        </w:rPr>
        <w:t>8</w:t>
      </w:r>
      <w:r w:rsidR="00F529DC">
        <w:rPr>
          <w:lang w:eastAsia="zh-CN"/>
        </w:rPr>
        <w:t xml:space="preserve"> </w:t>
      </w:r>
      <w:r w:rsidR="00216E2A">
        <w:rPr>
          <w:rFonts w:hint="eastAsia"/>
          <w:lang w:eastAsia="zh-CN"/>
        </w:rPr>
        <w:t>are</w:t>
      </w:r>
      <w:r w:rsidR="00F529DC">
        <w:rPr>
          <w:lang w:eastAsia="zh-CN"/>
        </w:rPr>
        <w:t xml:space="preserve"> the raw signals.</w:t>
      </w:r>
    </w:p>
    <w:p w14:paraId="4000810C" w14:textId="528913E2" w:rsidR="00216E2A" w:rsidRDefault="00943DF9" w:rsidP="00943DF9">
      <w:pPr>
        <w:ind w:firstLineChars="100" w:firstLine="240"/>
        <w:rPr>
          <w:lang w:eastAsia="zh-CN"/>
        </w:rPr>
      </w:pPr>
      <w:r>
        <w:rPr>
          <w:lang w:eastAsia="zh-CN"/>
        </w:rPr>
        <w:t xml:space="preserve">There </w:t>
      </w:r>
      <w:r w:rsidR="00CD3B5D">
        <w:rPr>
          <w:lang w:eastAsia="zh-CN"/>
        </w:rPr>
        <w:t xml:space="preserve">are </w:t>
      </w:r>
      <w:r>
        <w:rPr>
          <w:lang w:eastAsia="zh-CN"/>
        </w:rPr>
        <w:t xml:space="preserve">also many other CW radar systems designed for </w:t>
      </w:r>
      <w:r>
        <w:t>ca</w:t>
      </w:r>
      <w:r w:rsidRPr="00B1244A">
        <w:t xml:space="preserve">rdiopulmonary </w:t>
      </w:r>
      <w:r>
        <w:rPr>
          <w:rFonts w:hint="eastAsia"/>
        </w:rPr>
        <w:t>m</w:t>
      </w:r>
      <w:r w:rsidRPr="00B1244A">
        <w:t>onitoring</w:t>
      </w:r>
      <w:r>
        <w:t>[xx-xx]. Fig.</w:t>
      </w:r>
      <w:r w:rsidR="007B6749">
        <w:t>9</w:t>
      </w:r>
      <w:r>
        <w:t xml:space="preserve"> shows a compact CW radar system for ca</w:t>
      </w:r>
      <w:r w:rsidRPr="00B1244A">
        <w:t xml:space="preserve">rdiopulmonary </w:t>
      </w:r>
      <w:r>
        <w:rPr>
          <w:rFonts w:hint="eastAsia"/>
        </w:rPr>
        <w:t>m</w:t>
      </w:r>
      <w:r w:rsidRPr="00B1244A">
        <w:t>onitoring</w:t>
      </w:r>
      <w:r>
        <w:t xml:space="preserve">. As shown, </w:t>
      </w:r>
      <w:r w:rsidR="00CD3B5D">
        <w:t xml:space="preserve">the radar system is smaller than a palm and can send the sampled baseband data to PC remotely by Bluetooth. With the development of the integrated </w:t>
      </w:r>
      <w:r w:rsidR="00CD3B5D">
        <w:lastRenderedPageBreak/>
        <w:t xml:space="preserve">circuit, the radar system can be made even more smaller and </w:t>
      </w:r>
      <w:r w:rsidR="00CD3B5D" w:rsidRPr="00CD3B5D">
        <w:t>has wide commercial application prospects.</w:t>
      </w:r>
    </w:p>
    <w:p w14:paraId="358DCA47" w14:textId="666BF4A2" w:rsidR="00A14F3D" w:rsidRDefault="00A14F3D" w:rsidP="007E722E">
      <w:pPr>
        <w:ind w:firstLineChars="350" w:firstLine="840"/>
        <w:rPr>
          <w:lang w:eastAsia="zh-CN"/>
        </w:rPr>
      </w:pPr>
    </w:p>
    <w:p w14:paraId="40D02F6E" w14:textId="57FA191B" w:rsidR="00B7748B" w:rsidRDefault="00E95735" w:rsidP="00E95735">
      <w:pPr>
        <w:ind w:firstLineChars="200" w:firstLine="480"/>
        <w:rPr>
          <w:lang w:eastAsia="zh-CN"/>
        </w:rPr>
      </w:pPr>
      <w:r>
        <w:rPr>
          <w:noProof/>
          <w:lang w:eastAsia="zh-CN"/>
        </w:rPr>
        <w:drawing>
          <wp:inline distT="0" distB="0" distL="0" distR="0" wp14:anchorId="30A206DD" wp14:editId="0CE4EB9A">
            <wp:extent cx="4701396" cy="1820159"/>
            <wp:effectExtent l="0" t="0" r="444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6694" cy="1822210"/>
                    </a:xfrm>
                    <a:prstGeom prst="rect">
                      <a:avLst/>
                    </a:prstGeom>
                  </pic:spPr>
                </pic:pic>
              </a:graphicData>
            </a:graphic>
          </wp:inline>
        </w:drawing>
      </w:r>
    </w:p>
    <w:p w14:paraId="64A4F0D2" w14:textId="4440C292" w:rsidR="00A14F3D" w:rsidRDefault="00E95735" w:rsidP="00E95735">
      <w:pPr>
        <w:ind w:firstLineChars="350" w:firstLine="840"/>
        <w:rPr>
          <w:lang w:eastAsia="zh-CN"/>
        </w:rPr>
      </w:pPr>
      <w:r>
        <w:rPr>
          <w:rFonts w:hint="eastAsia"/>
          <w:lang w:eastAsia="zh-CN"/>
        </w:rPr>
        <w:t>F</w:t>
      </w:r>
      <w:r>
        <w:rPr>
          <w:lang w:eastAsia="zh-CN"/>
        </w:rPr>
        <w:t xml:space="preserve">ig.9 </w:t>
      </w:r>
      <w:r>
        <w:t>Schematic of radar sensor system and the experiment setup.</w:t>
      </w:r>
    </w:p>
    <w:p w14:paraId="4935A2CA" w14:textId="41CDCE6E" w:rsidR="00B26184" w:rsidRPr="00082F0F" w:rsidRDefault="00B26184" w:rsidP="00082F0F">
      <w:pPr>
        <w:rPr>
          <w:lang w:eastAsia="zh-CN"/>
        </w:rPr>
      </w:pPr>
    </w:p>
    <w:p w14:paraId="5E32153A" w14:textId="1AD1AE33" w:rsidR="007C34B6" w:rsidRDefault="005A7EF2" w:rsidP="00E14309">
      <w:pPr>
        <w:pStyle w:val="41"/>
        <w:ind w:leftChars="100" w:left="963" w:hangingChars="300" w:hanging="723"/>
      </w:pPr>
      <w:r>
        <w:t>2.2.2 H</w:t>
      </w:r>
      <w:r w:rsidRPr="005A7EF2">
        <w:t>uman gait recognition</w:t>
      </w:r>
    </w:p>
    <w:p w14:paraId="5DBE70D6" w14:textId="55CCD5BF" w:rsidR="008966BA" w:rsidRDefault="008966BA" w:rsidP="00D45439">
      <w:pPr>
        <w:ind w:firstLineChars="100" w:firstLine="240"/>
        <w:rPr>
          <w:lang w:eastAsia="zh-CN"/>
        </w:rPr>
      </w:pPr>
      <w:r w:rsidRPr="008966BA">
        <w:rPr>
          <w:lang w:eastAsia="zh-CN"/>
        </w:rPr>
        <w:t xml:space="preserve">As early as </w:t>
      </w:r>
      <w:r w:rsidR="005E0ACA">
        <w:rPr>
          <w:lang w:eastAsia="zh-CN"/>
        </w:rPr>
        <w:t xml:space="preserve">in </w:t>
      </w:r>
      <w:r w:rsidRPr="008966BA">
        <w:rPr>
          <w:lang w:eastAsia="zh-CN"/>
        </w:rPr>
        <w:t xml:space="preserve">2005, </w:t>
      </w:r>
      <w:r>
        <w:rPr>
          <w:lang w:eastAsia="zh-CN"/>
        </w:rPr>
        <w:t>the application of CW radar in human gait recognition</w:t>
      </w:r>
      <w:r w:rsidRPr="008966BA">
        <w:rPr>
          <w:lang w:eastAsia="zh-CN"/>
        </w:rPr>
        <w:t xml:space="preserve"> ha</w:t>
      </w:r>
      <w:r>
        <w:rPr>
          <w:lang w:eastAsia="zh-CN"/>
        </w:rPr>
        <w:t>d</w:t>
      </w:r>
      <w:r w:rsidRPr="008966BA">
        <w:rPr>
          <w:lang w:eastAsia="zh-CN"/>
        </w:rPr>
        <w:t xml:space="preserve"> been explored</w:t>
      </w:r>
      <w:r w:rsidR="00D45439">
        <w:rPr>
          <w:lang w:eastAsia="zh-CN"/>
        </w:rPr>
        <w:t xml:space="preserve"> []</w:t>
      </w:r>
      <w:r w:rsidRPr="008966BA">
        <w:rPr>
          <w:lang w:eastAsia="zh-CN"/>
        </w:rPr>
        <w:t>.</w:t>
      </w:r>
      <w:r>
        <w:rPr>
          <w:lang w:eastAsia="zh-CN"/>
        </w:rPr>
        <w:t xml:space="preserve"> Afterwards, CW radar based </w:t>
      </w:r>
      <w:r w:rsidR="00227281">
        <w:rPr>
          <w:lang w:eastAsia="zh-CN"/>
        </w:rPr>
        <w:t>human gait recognition has been deeply re</w:t>
      </w:r>
      <w:r w:rsidR="00D45439">
        <w:rPr>
          <w:lang w:eastAsia="zh-CN"/>
        </w:rPr>
        <w:t>searched.</w:t>
      </w:r>
    </w:p>
    <w:p w14:paraId="115C0DE8" w14:textId="37E560D1" w:rsidR="00C46975" w:rsidRDefault="00D45439" w:rsidP="00C46975">
      <w:pPr>
        <w:ind w:firstLineChars="100" w:firstLine="240"/>
      </w:pPr>
      <w:r>
        <w:rPr>
          <w:lang w:eastAsia="zh-CN"/>
        </w:rPr>
        <w:t>Figure 1</w:t>
      </w:r>
      <w:r w:rsidR="0025373C">
        <w:rPr>
          <w:lang w:eastAsia="zh-CN"/>
        </w:rPr>
        <w:t>0</w:t>
      </w:r>
      <w:r>
        <w:rPr>
          <w:lang w:eastAsia="zh-CN"/>
        </w:rPr>
        <w:t xml:space="preserve"> shows an example </w:t>
      </w:r>
      <w:r w:rsidR="00503635">
        <w:rPr>
          <w:lang w:eastAsia="zh-CN"/>
        </w:rPr>
        <w:t xml:space="preserve">of </w:t>
      </w:r>
      <w:r>
        <w:rPr>
          <w:lang w:eastAsia="zh-CN"/>
        </w:rPr>
        <w:t xml:space="preserve">CW radar system utilized </w:t>
      </w:r>
      <w:r w:rsidR="00503635">
        <w:rPr>
          <w:lang w:eastAsia="zh-CN"/>
        </w:rPr>
        <w:t>for</w:t>
      </w:r>
      <w:r>
        <w:rPr>
          <w:lang w:eastAsia="zh-CN"/>
        </w:rPr>
        <w:t xml:space="preserve"> human gait recognition</w:t>
      </w:r>
      <w:r w:rsidR="00C46975">
        <w:rPr>
          <w:lang w:eastAsia="zh-CN"/>
        </w:rPr>
        <w:t xml:space="preserve"> [</w:t>
      </w:r>
      <w:r w:rsidR="00C46975">
        <w:rPr>
          <w:rFonts w:hint="eastAsia"/>
          <w:lang w:eastAsia="zh-CN"/>
        </w:rPr>
        <w:t>步态</w:t>
      </w:r>
      <w:r w:rsidR="00C46975">
        <w:rPr>
          <w:rFonts w:hint="eastAsia"/>
          <w:lang w:eastAsia="zh-CN"/>
        </w:rPr>
        <w:t>]</w:t>
      </w:r>
      <w:r>
        <w:rPr>
          <w:lang w:eastAsia="zh-CN"/>
        </w:rPr>
        <w:t>. The system is c</w:t>
      </w:r>
      <w:r w:rsidR="00CD4DBE">
        <w:rPr>
          <w:lang w:eastAsia="zh-CN"/>
        </w:rPr>
        <w:t xml:space="preserve">ompact, low cost and </w:t>
      </w:r>
      <w:r>
        <w:rPr>
          <w:lang w:eastAsia="zh-CN"/>
        </w:rPr>
        <w:t>low power.</w:t>
      </w:r>
      <w:r w:rsidRPr="00D45439">
        <w:t xml:space="preserve"> </w:t>
      </w:r>
      <w:r w:rsidR="005E0ACA">
        <w:t xml:space="preserve">The size of the system is only </w:t>
      </w:r>
      <m:oMath>
        <m:r>
          <m:rPr>
            <m:sty m:val="p"/>
          </m:rPr>
          <w:rPr>
            <w:rFonts w:ascii="Cambria Math" w:hAnsi="Cambria Math"/>
          </w:rPr>
          <m:t>1.75 inches ×</m:t>
        </m:r>
        <m:r>
          <m:rPr>
            <m:sty m:val="p"/>
          </m:rPr>
          <w:rPr>
            <w:rFonts w:ascii="Cambria Math" w:hAnsi="Cambria Math" w:hint="eastAsia"/>
            <w:lang w:eastAsia="zh-CN"/>
          </w:rPr>
          <m:t>1.5</m:t>
        </m:r>
        <m:r>
          <m:rPr>
            <m:sty m:val="p"/>
          </m:rPr>
          <w:rPr>
            <w:rFonts w:ascii="Cambria Math" w:hAnsi="Cambria Math"/>
          </w:rPr>
          <m:t xml:space="preserve"> </m:t>
        </m:r>
        <m:r>
          <m:rPr>
            <m:sty m:val="p"/>
          </m:rPr>
          <w:rPr>
            <w:rFonts w:ascii="Cambria Math" w:hAnsi="Cambria Math" w:hint="eastAsia"/>
            <w:lang w:eastAsia="zh-CN"/>
          </w:rPr>
          <m:t>inches</m:t>
        </m:r>
      </m:oMath>
      <w:r w:rsidR="005E0ACA">
        <w:rPr>
          <w:rFonts w:hint="eastAsia"/>
          <w:lang w:eastAsia="zh-CN"/>
        </w:rPr>
        <w:t>.</w:t>
      </w:r>
      <w:r w:rsidR="005E0ACA">
        <w:rPr>
          <w:lang w:eastAsia="zh-CN"/>
        </w:rPr>
        <w:t xml:space="preserve"> </w:t>
      </w:r>
      <w:r w:rsidR="00CD4DBE">
        <w:t xml:space="preserve">The output power is about 10 </w:t>
      </w:r>
      <w:r w:rsidR="00503635">
        <w:rPr>
          <w:lang w:eastAsia="zh-CN"/>
        </w:rPr>
        <w:t>m</w:t>
      </w:r>
      <w:r w:rsidR="00503635">
        <w:t>W</w:t>
      </w:r>
      <w:r w:rsidR="002826B8">
        <w:t>. I</w:t>
      </w:r>
      <w:r w:rsidR="00CD4DBE">
        <w:t>t operates at around 10.525 GH</w:t>
      </w:r>
      <w:r w:rsidR="00CD4DBE">
        <w:rPr>
          <w:rFonts w:hint="eastAsia"/>
          <w:lang w:eastAsia="zh-CN"/>
        </w:rPr>
        <w:t>z</w:t>
      </w:r>
      <w:r w:rsidR="00CD4DBE">
        <w:t>.</w:t>
      </w:r>
      <w:r w:rsidR="005E0ACA">
        <w:t xml:space="preserve"> A</w:t>
      </w:r>
      <w:r w:rsidR="00CD4DBE">
        <w:t xml:space="preserve"> </w:t>
      </w:r>
      <w:r w:rsidR="005E0ACA" w:rsidRPr="009F0093">
        <w:t>dielectric resonant oscillator (DRO)</w:t>
      </w:r>
      <w:r w:rsidR="005E0ACA">
        <w:t xml:space="preserve"> is used as the LO.</w:t>
      </w:r>
    </w:p>
    <w:p w14:paraId="5689A669" w14:textId="1B3E7F34" w:rsidR="00965B70" w:rsidRDefault="00C46975" w:rsidP="00965B70">
      <w:pPr>
        <w:ind w:firstLineChars="100" w:firstLine="240"/>
        <w:rPr>
          <w:lang w:eastAsia="zh-CN"/>
        </w:rPr>
      </w:pPr>
      <w:r w:rsidRPr="00C46975">
        <w:t>The process of walking is a complex movement process</w:t>
      </w:r>
      <w:r w:rsidR="00965B70">
        <w:t xml:space="preserve">. </w:t>
      </w:r>
      <w:r w:rsidR="00965B70">
        <w:rPr>
          <w:lang w:eastAsia="zh-CN"/>
        </w:rPr>
        <w:t>W</w:t>
      </w:r>
      <w:r>
        <w:rPr>
          <w:lang w:eastAsia="zh-CN"/>
        </w:rPr>
        <w:t xml:space="preserve">hen a person is approaching or leaving the CW radar, </w:t>
      </w:r>
      <w:r>
        <w:t>the signals reflected from th</w:t>
      </w:r>
      <w:r w:rsidRPr="007E722E">
        <w:t>e various components of the body will have a Doppler shift that is proportional to the velocity of those components.</w:t>
      </w:r>
      <w:r w:rsidR="00965B70" w:rsidRPr="007E722E">
        <w:t xml:space="preserve">  The primary components of the reflected signal are from the torso, legs, and arms.</w:t>
      </w:r>
      <w:r w:rsidR="00965B70">
        <w:t xml:space="preserve"> </w:t>
      </w:r>
      <w:r w:rsidR="00965B70" w:rsidRPr="00965B70">
        <w:t>Consider the simplest case. Suppose a person moves in a st</w:t>
      </w:r>
      <w:r w:rsidR="00965B70">
        <w:t xml:space="preserve">raight line at a constant speed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oMath>
      <w:r w:rsidR="00965B70">
        <w:rPr>
          <w:rFonts w:hint="eastAsia"/>
          <w:lang w:eastAsia="zh-CN"/>
        </w:rPr>
        <w:t>.</w:t>
      </w:r>
      <w:r w:rsidR="00965B70">
        <w:rPr>
          <w:lang w:eastAsia="zh-CN"/>
        </w:rPr>
        <w:t xml:space="preserve"> As shown</w:t>
      </w:r>
      <w:r w:rsidR="0025373C">
        <w:rPr>
          <w:lang w:eastAsia="zh-CN"/>
        </w:rPr>
        <w:t xml:space="preserve"> in Fig.11</w:t>
      </w:r>
      <w:r w:rsidR="00965B70">
        <w:rPr>
          <w:lang w:eastAsia="zh-CN"/>
        </w:rPr>
        <w:t xml:space="preserve">, </w:t>
      </w:r>
      <w:r w:rsidR="00965B70" w:rsidRPr="007E722E">
        <w:t xml:space="preserve">the signal reflected from the torso,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r>
          <m:rPr>
            <m:sty m:val="p"/>
          </m:rPr>
          <w:rPr>
            <w:rFonts w:ascii="Cambria Math" w:hAnsi="Cambria Math"/>
          </w:rPr>
          <m:t>(t)</m:t>
        </m:r>
      </m:oMath>
      <w:r w:rsidR="00965B70" w:rsidRPr="007E722E">
        <w:t xml:space="preserve">, will have a constant Doppler shift.  The signals reflected from the swinging legs and arms,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m</m:t>
            </m:r>
          </m:sub>
        </m:sSub>
        <m:r>
          <m:rPr>
            <m:sty m:val="p"/>
          </m:rPr>
          <w:rPr>
            <w:rFonts w:ascii="Cambria Math" w:hAnsi="Cambria Math"/>
          </w:rPr>
          <m:t>(t)</m:t>
        </m:r>
      </m:oMath>
      <w:r w:rsidR="00965B70" w:rsidRPr="007E722E">
        <w:t xml:space="preserve">, will be modulated at the cadence frequency, </w:t>
      </w:r>
      <m:oMath>
        <m:sSub>
          <m:sSubPr>
            <m:ctrlPr>
              <w:rPr>
                <w:rFonts w:ascii="Cambria Math" w:hAnsi="Cambria Math"/>
                <w:lang w:eastAsia="zh-CN"/>
              </w:rPr>
            </m:ctrlPr>
          </m:sSubPr>
          <m:e>
            <m:r>
              <m:rPr>
                <m:sty m:val="p"/>
              </m:rPr>
              <w:rPr>
                <w:rFonts w:ascii="Cambria Math" w:hAnsi="Cambria Math"/>
              </w:rPr>
              <m:t>f</m:t>
            </m:r>
            <m:ctrlPr>
              <w:rPr>
                <w:rFonts w:ascii="Cambria Math" w:hAnsi="Cambria Math"/>
              </w:rPr>
            </m:ctrlPr>
          </m:e>
          <m:sub>
            <m:r>
              <m:rPr>
                <m:sty m:val="p"/>
              </m:rPr>
              <w:rPr>
                <w:rFonts w:ascii="Cambria Math" w:hAnsi="Cambria Math"/>
              </w:rPr>
              <m:t>m</m:t>
            </m:r>
          </m:sub>
        </m:sSub>
      </m:oMath>
      <w:r w:rsidR="00965B70" w:rsidRPr="007E722E">
        <w:t>, which is the step or leg swing rate.  In general, the arms and legs will have the same periodicity since the arms swi</w:t>
      </w:r>
      <w:r w:rsidR="00F54C9F">
        <w:t>ng to counterbalance the legs</w:t>
      </w:r>
      <w:r w:rsidR="00616EA2">
        <w:t xml:space="preserve"> []</w:t>
      </w:r>
      <w:r w:rsidR="00F54C9F">
        <w:t xml:space="preserve">. </w:t>
      </w:r>
    </w:p>
    <w:p w14:paraId="4D278B67" w14:textId="6A2975B2" w:rsidR="007E722E" w:rsidRDefault="000A25CA" w:rsidP="000A25CA">
      <w:pPr>
        <w:ind w:firstLineChars="500" w:firstLine="1200"/>
      </w:pPr>
      <w:r>
        <w:rPr>
          <w:noProof/>
          <w:lang w:eastAsia="zh-CN"/>
        </w:rPr>
        <w:drawing>
          <wp:inline distT="0" distB="0" distL="0" distR="0" wp14:anchorId="0D1A40B5" wp14:editId="0AEABB8B">
            <wp:extent cx="4114800" cy="157019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8702" cy="1575501"/>
                    </a:xfrm>
                    <a:prstGeom prst="rect">
                      <a:avLst/>
                    </a:prstGeom>
                  </pic:spPr>
                </pic:pic>
              </a:graphicData>
            </a:graphic>
          </wp:inline>
        </w:drawing>
      </w:r>
    </w:p>
    <w:p w14:paraId="53952254" w14:textId="41253249" w:rsidR="000A25CA" w:rsidRDefault="000A25CA" w:rsidP="000A25CA">
      <w:pPr>
        <w:ind w:firstLineChars="1250" w:firstLine="3000"/>
        <w:rPr>
          <w:lang w:eastAsia="zh-CN"/>
        </w:rPr>
      </w:pPr>
      <w:r>
        <w:rPr>
          <w:rFonts w:hint="eastAsia"/>
          <w:lang w:eastAsia="zh-CN"/>
        </w:rPr>
        <w:t>F</w:t>
      </w:r>
      <w:r>
        <w:rPr>
          <w:lang w:eastAsia="zh-CN"/>
        </w:rPr>
        <w:t xml:space="preserve">ig.10 </w:t>
      </w:r>
      <w:r w:rsidRPr="000A25CA">
        <w:rPr>
          <w:lang w:eastAsia="zh-CN"/>
        </w:rPr>
        <w:t>CW Radar Module.</w:t>
      </w:r>
    </w:p>
    <w:p w14:paraId="4B06EB11" w14:textId="5B150841" w:rsidR="00B30577" w:rsidRDefault="00B30577" w:rsidP="000A25CA">
      <w:pPr>
        <w:ind w:firstLineChars="1250" w:firstLine="3000"/>
        <w:rPr>
          <w:lang w:eastAsia="zh-CN"/>
        </w:rPr>
      </w:pPr>
    </w:p>
    <w:p w14:paraId="50EA800D" w14:textId="635D50A4" w:rsidR="00B30577" w:rsidRDefault="00B30577" w:rsidP="00B30577">
      <w:pPr>
        <w:ind w:firstLineChars="1000" w:firstLine="2400"/>
        <w:rPr>
          <w:lang w:eastAsia="zh-CN"/>
        </w:rPr>
      </w:pPr>
      <w:r>
        <w:rPr>
          <w:noProof/>
          <w:lang w:eastAsia="zh-CN"/>
        </w:rPr>
        <w:lastRenderedPageBreak/>
        <w:drawing>
          <wp:inline distT="0" distB="0" distL="0" distR="0" wp14:anchorId="21697847" wp14:editId="124104AE">
            <wp:extent cx="2605177" cy="1741557"/>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8772" cy="1750645"/>
                    </a:xfrm>
                    <a:prstGeom prst="rect">
                      <a:avLst/>
                    </a:prstGeom>
                  </pic:spPr>
                </pic:pic>
              </a:graphicData>
            </a:graphic>
          </wp:inline>
        </w:drawing>
      </w:r>
    </w:p>
    <w:p w14:paraId="0DEB7DB8" w14:textId="5930BC27" w:rsidR="00B30577" w:rsidRPr="00B30577" w:rsidRDefault="00B30577" w:rsidP="00B30577">
      <w:pPr>
        <w:ind w:firstLineChars="1000" w:firstLine="2400"/>
        <w:rPr>
          <w:lang w:eastAsia="zh-CN"/>
        </w:rPr>
      </w:pPr>
      <w:r>
        <w:rPr>
          <w:rFonts w:hint="eastAsia"/>
          <w:lang w:eastAsia="zh-CN"/>
        </w:rPr>
        <w:t>F</w:t>
      </w:r>
      <w:r>
        <w:rPr>
          <w:lang w:eastAsia="zh-CN"/>
        </w:rPr>
        <w:t xml:space="preserve">ig.11 </w:t>
      </w:r>
      <w:r w:rsidRPr="00B30577">
        <w:rPr>
          <w:lang w:eastAsia="zh-CN"/>
        </w:rPr>
        <w:t>Key signal components from a walking person.</w:t>
      </w:r>
    </w:p>
    <w:p w14:paraId="7FB0E8E6" w14:textId="656617E1" w:rsidR="005A7EF2" w:rsidRDefault="00AE00FF" w:rsidP="00920AA0">
      <w:pPr>
        <w:ind w:leftChars="100" w:left="2160" w:hangingChars="800" w:hanging="1920"/>
        <w:rPr>
          <w:lang w:eastAsia="zh-CN"/>
        </w:rPr>
      </w:pPr>
      <w:r>
        <w:rPr>
          <w:lang w:eastAsia="zh-CN"/>
        </w:rPr>
        <w:t xml:space="preserve"> </w:t>
      </w:r>
    </w:p>
    <w:p w14:paraId="18AEF951" w14:textId="7210B5DE" w:rsidR="00AE00FF" w:rsidRDefault="00AE00FF" w:rsidP="00AE00FF">
      <w:pPr>
        <w:ind w:firstLineChars="250" w:firstLine="600"/>
        <w:rPr>
          <w:noProof/>
          <w:lang w:eastAsia="zh-CN"/>
        </w:rPr>
      </w:pPr>
      <w:r>
        <w:rPr>
          <w:noProof/>
          <w:lang w:eastAsia="zh-CN"/>
        </w:rPr>
        <w:drawing>
          <wp:inline distT="0" distB="0" distL="0" distR="0" wp14:anchorId="061E0794" wp14:editId="5A7C668F">
            <wp:extent cx="5011947" cy="329547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0518" cy="3301107"/>
                    </a:xfrm>
                    <a:prstGeom prst="rect">
                      <a:avLst/>
                    </a:prstGeom>
                  </pic:spPr>
                </pic:pic>
              </a:graphicData>
            </a:graphic>
          </wp:inline>
        </w:drawing>
      </w:r>
    </w:p>
    <w:p w14:paraId="6DEAF9C2" w14:textId="06B5A910" w:rsidR="00AE00FF" w:rsidRPr="00AE00FF" w:rsidRDefault="00AE00FF" w:rsidP="00AE00FF">
      <w:pPr>
        <w:ind w:leftChars="800" w:left="2160" w:hangingChars="100" w:hanging="240"/>
        <w:rPr>
          <w:lang w:eastAsia="zh-CN"/>
        </w:rPr>
      </w:pPr>
      <w:r>
        <w:rPr>
          <w:lang w:eastAsia="zh-CN"/>
        </w:rPr>
        <w:t>Fig.</w:t>
      </w:r>
      <w:r w:rsidRPr="00AE00FF">
        <w:rPr>
          <w:lang w:eastAsia="zh-CN"/>
        </w:rPr>
        <w:t xml:space="preserve"> </w:t>
      </w:r>
      <w:r>
        <w:rPr>
          <w:lang w:eastAsia="zh-CN"/>
        </w:rPr>
        <w:t>12</w:t>
      </w:r>
      <w:r w:rsidR="009B2499">
        <w:rPr>
          <w:lang w:eastAsia="zh-CN"/>
        </w:rPr>
        <w:t xml:space="preserve"> </w:t>
      </w:r>
      <w:r w:rsidRPr="00AE00FF">
        <w:rPr>
          <w:lang w:eastAsia="zh-CN"/>
        </w:rPr>
        <w:t>Spectrogram of a person walking.</w:t>
      </w:r>
    </w:p>
    <w:p w14:paraId="66C48C57" w14:textId="2B8FF99C" w:rsidR="0005322A" w:rsidRDefault="00731247" w:rsidP="0005322A">
      <w:pPr>
        <w:ind w:firstLineChars="100" w:firstLine="240"/>
      </w:pPr>
      <w:r w:rsidRPr="005C495C">
        <w:t>To extract the velocity components of the target from the radar’s signal, a short-time Fast Fourier Transform (FFT) was used to form spectrograms</w:t>
      </w:r>
      <w:r>
        <w:t>, also called Doppler signature</w:t>
      </w:r>
      <w:r w:rsidRPr="005C495C">
        <w:t>.</w:t>
      </w:r>
      <w:r>
        <w:t xml:space="preserve"> F</w:t>
      </w:r>
      <w:r>
        <w:rPr>
          <w:rFonts w:hint="eastAsia"/>
          <w:lang w:eastAsia="zh-CN"/>
        </w:rPr>
        <w:t>ig</w:t>
      </w:r>
      <w:r>
        <w:t>.</w:t>
      </w:r>
      <w:r w:rsidR="0025373C">
        <w:t>12</w:t>
      </w:r>
      <w:r>
        <w:t xml:space="preserve"> shows a </w:t>
      </w:r>
      <w:r w:rsidRPr="005C495C">
        <w:t>typical Doppler signature of a person walking</w:t>
      </w:r>
      <w:r>
        <w:t>.</w:t>
      </w:r>
      <w:r w:rsidR="00D30610">
        <w:t xml:space="preserve"> The plots are obtained by taking a </w:t>
      </w:r>
      <w:r w:rsidR="00D30610" w:rsidRPr="005C495C">
        <w:t>succession of FFTs, each over a short time window</w:t>
      </w:r>
      <w:r w:rsidR="00D30610">
        <w:t xml:space="preserve"> of 0.1 seconds</w:t>
      </w:r>
      <w:r w:rsidR="00D30610" w:rsidRPr="005C495C">
        <w:t>.</w:t>
      </w:r>
      <w:r w:rsidR="00D30610">
        <w:t xml:space="preserve">  </w:t>
      </w:r>
      <w:r w:rsidR="00D30610" w:rsidRPr="005C495C">
        <w:t>the time spacing between FFT windows is 0.025 seconds.</w:t>
      </w:r>
      <w:r w:rsidR="00D30610">
        <w:t xml:space="preserve">  </w:t>
      </w:r>
      <w:r w:rsidR="00D30610" w:rsidRPr="005C495C">
        <w:t xml:space="preserve">The Doppler frequency is displayed on the vertical axis and time on the horizontal. </w:t>
      </w:r>
      <w:r w:rsidR="00D30610" w:rsidRPr="00D30610">
        <w:t>On the time axis, every second is divided into 8 Doppler spectra.</w:t>
      </w:r>
      <w:r w:rsidR="00D30610" w:rsidRPr="005C495C">
        <w:t xml:space="preserve"> The amplitude of the reflected signals is color coded with red being the highest intensity and blue the lowest.</w:t>
      </w:r>
      <w:r w:rsidR="00D30610">
        <w:t xml:space="preserve"> By taking short-time FFTs, </w:t>
      </w:r>
      <w:r w:rsidR="0094166E">
        <w:t>the velocity and amplitude</w:t>
      </w:r>
      <w:r w:rsidR="00B86C99">
        <w:t xml:space="preserve"> of the moving body components of the </w:t>
      </w:r>
      <w:r w:rsidR="0094166E">
        <w:t xml:space="preserve">subject person are separated. </w:t>
      </w:r>
      <w:r w:rsidR="0025373C">
        <w:t>In Fig. 12</w:t>
      </w:r>
      <w:r w:rsidR="00CB0880">
        <w:rPr>
          <w:lang w:eastAsia="zh-CN"/>
        </w:rPr>
        <w:t xml:space="preserve">, a nearly constant Doppler frequency of about 100 Hz </w:t>
      </w:r>
      <w:r w:rsidR="00CB0880">
        <w:rPr>
          <w:rFonts w:hint="eastAsia"/>
          <w:lang w:eastAsia="zh-CN"/>
        </w:rPr>
        <w:t>cause</w:t>
      </w:r>
      <w:r w:rsidR="00CB0880">
        <w:rPr>
          <w:lang w:eastAsia="zh-CN"/>
        </w:rPr>
        <w:t xml:space="preserve">d by the </w:t>
      </w:r>
      <w:r w:rsidR="00CB0880" w:rsidRPr="005C495C">
        <w:t>torso</w:t>
      </w:r>
      <w:r w:rsidR="00CB0880">
        <w:t xml:space="preserve"> movement indicates that the person was moving with a constant speed. By utilizing equation (2.4), the constant speed is about 1.4 </w:t>
      </w:r>
      <m:oMath>
        <m:r>
          <m:rPr>
            <m:sty m:val="p"/>
          </m:rPr>
          <w:rPr>
            <w:rFonts w:ascii="Cambria Math" w:hAnsi="Cambria Math" w:hint="eastAsia"/>
            <w:lang w:eastAsia="zh-CN"/>
          </w:rPr>
          <m:t>m</m:t>
        </m:r>
        <m:r>
          <m:rPr>
            <m:sty m:val="p"/>
          </m:rPr>
          <w:rPr>
            <w:rFonts w:ascii="Cambria Math" w:hAnsi="Cambria Math"/>
          </w:rPr>
          <m:t>/s</m:t>
        </m:r>
      </m:oMath>
      <w:r w:rsidR="00CB0880">
        <w:rPr>
          <w:rFonts w:hint="eastAsia"/>
          <w:lang w:eastAsia="zh-CN"/>
        </w:rPr>
        <w:t>.</w:t>
      </w:r>
      <w:r w:rsidR="00CB0880">
        <w:rPr>
          <w:lang w:eastAsia="zh-CN"/>
        </w:rPr>
        <w:t xml:space="preserve"> The nearly sawtooth</w:t>
      </w:r>
      <w:r w:rsidR="00CB0880" w:rsidRPr="00CB0880">
        <w:t xml:space="preserve"> </w:t>
      </w:r>
      <w:r w:rsidR="00CB0880" w:rsidRPr="005C495C">
        <w:t>modulation on top of this torso component</w:t>
      </w:r>
      <w:r w:rsidR="00CB0880">
        <w:t xml:space="preserve"> is introduced by the leg swings. As shown, </w:t>
      </w:r>
      <w:r w:rsidR="00CB0880" w:rsidRPr="005C495C">
        <w:t>6 leg swings in the 3 seconds of data</w:t>
      </w:r>
      <w:r w:rsidR="00CB0880">
        <w:t xml:space="preserve"> indicates that the </w:t>
      </w:r>
      <w:r w:rsidR="00CB0880" w:rsidRPr="005C495C">
        <w:t>cadence frequency</w:t>
      </w:r>
      <w:r w:rsidR="00CB0880">
        <w:t xml:space="preserve"> is about </w:t>
      </w:r>
      <w:r w:rsidR="0005322A">
        <w:t>2 Hz.</w:t>
      </w:r>
      <w:r w:rsidR="0005322A" w:rsidRPr="005C495C">
        <w:t xml:space="preserve">  </w:t>
      </w:r>
      <w:r w:rsidR="0005322A">
        <w:t>T</w:t>
      </w:r>
      <w:r w:rsidR="0005322A" w:rsidRPr="005C495C">
        <w:t>he contribution of the arms to the Doppler signature is not as dominant</w:t>
      </w:r>
      <w:r w:rsidR="0005322A">
        <w:t xml:space="preserve"> in this case</w:t>
      </w:r>
      <w:r w:rsidR="0005322A" w:rsidRPr="005C495C">
        <w:t>.</w:t>
      </w:r>
    </w:p>
    <w:p w14:paraId="3CEF7992" w14:textId="0EF4AFFC" w:rsidR="00B13C56" w:rsidRDefault="00B13C56" w:rsidP="006931CA">
      <w:pPr>
        <w:ind w:firstLineChars="100" w:firstLine="240"/>
      </w:pPr>
      <w:r>
        <w:lastRenderedPageBreak/>
        <w:t>One application of analysis of radar Doppler signatures is discriminating humans from animals.  This could be very useful for sensor applications in remote areas, such as border surveillance between two countries, where false alarms from animals could be a significant problem.  A comparison of the Doppler signatures of a human</w:t>
      </w:r>
      <w:r w:rsidR="0025373C">
        <w:t xml:space="preserve"> and a dog is shown in Figure 13</w:t>
      </w:r>
      <w:r>
        <w:t xml:space="preserve">.  The difference in the modulation pattern due to the leg motion between the two is very noticeable.  The shorter, thinner legs of the dog have a narrower and sharper Doppler pattern compared to the broader, saw-tooth pattern for the human.  The regular motion of the two legs for the human is very discernable whereas it is more complex for the four-legged dog.  There may also be a Doppler component due to the wagging tail of the dog. </w:t>
      </w:r>
      <w:r w:rsidR="006931CA">
        <w:t xml:space="preserve">With the development of artificial intelligence (AI), CW radar </w:t>
      </w:r>
      <w:r w:rsidR="006931CA" w:rsidRPr="006931CA">
        <w:t>will not only distinguish between humans and animals, but may also identify specific animals, such as cattle and sheep, and detect whether they are injured.</w:t>
      </w:r>
      <w:r w:rsidR="006931CA">
        <w:t xml:space="preserve">   A database of animal signatures would first need to be acquired to achieve this.</w:t>
      </w:r>
    </w:p>
    <w:p w14:paraId="717ED076" w14:textId="2E02EC36" w:rsidR="00561E90" w:rsidRDefault="00561E90" w:rsidP="00561E90">
      <w:r>
        <w:rPr>
          <w:noProof/>
          <w:lang w:eastAsia="zh-CN"/>
        </w:rPr>
        <w:drawing>
          <wp:inline distT="0" distB="0" distL="0" distR="0" wp14:anchorId="3BAF4DFF" wp14:editId="116D6D33">
            <wp:extent cx="5486400" cy="25946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594610"/>
                    </a:xfrm>
                    <a:prstGeom prst="rect">
                      <a:avLst/>
                    </a:prstGeom>
                  </pic:spPr>
                </pic:pic>
              </a:graphicData>
            </a:graphic>
          </wp:inline>
        </w:drawing>
      </w:r>
    </w:p>
    <w:p w14:paraId="412C8D50" w14:textId="52F54D9C" w:rsidR="00561E90" w:rsidRDefault="00561E90" w:rsidP="00561E90">
      <w:pPr>
        <w:ind w:firstLineChars="750" w:firstLine="1800"/>
      </w:pPr>
      <w:r w:rsidRPr="00561E90">
        <w:t>Fig</w:t>
      </w:r>
      <w:r w:rsidR="009B2499">
        <w:t>. 13</w:t>
      </w:r>
      <w:r w:rsidRPr="00561E90">
        <w:t xml:space="preserve"> Human and dog Doppler signatures.</w:t>
      </w:r>
    </w:p>
    <w:p w14:paraId="134349E6" w14:textId="77777777" w:rsidR="00561E90" w:rsidRDefault="00561E90" w:rsidP="00561E90">
      <w:pPr>
        <w:ind w:firstLineChars="750" w:firstLine="1800"/>
      </w:pPr>
    </w:p>
    <w:p w14:paraId="25FAEF84" w14:textId="610E2C88" w:rsidR="00761D48" w:rsidRDefault="006931CA" w:rsidP="0005322A">
      <w:pPr>
        <w:ind w:firstLineChars="100" w:firstLine="240"/>
      </w:pPr>
      <w:r>
        <w:t xml:space="preserve">Besides the Doppler signatures, </w:t>
      </w:r>
      <w:r w:rsidRPr="0005322A">
        <w:t>useful biomechanical information</w:t>
      </w:r>
      <w:r>
        <w:t xml:space="preserve"> can also </w:t>
      </w:r>
      <w:r w:rsidR="00561E90">
        <w:t xml:space="preserve">be </w:t>
      </w:r>
      <w:r>
        <w:t>extracted t</w:t>
      </w:r>
      <w:r w:rsidRPr="006931CA">
        <w:t>hrough further analysis of the collected signals</w:t>
      </w:r>
      <w:r>
        <w:t>.</w:t>
      </w:r>
      <w:r w:rsidR="00761D48">
        <w:t xml:space="preserve"> A simpler approach is introduced as follows</w:t>
      </w:r>
      <w:r w:rsidR="0005322A" w:rsidRPr="0005322A">
        <w:t>.</w:t>
      </w:r>
    </w:p>
    <w:p w14:paraId="3EBFA28E" w14:textId="656D6242" w:rsidR="009B2499" w:rsidRDefault="00761D48" w:rsidP="0005322A">
      <w:pPr>
        <w:ind w:firstLineChars="100" w:firstLine="240"/>
      </w:pPr>
      <w:r>
        <w:t xml:space="preserve"> </w:t>
      </w:r>
      <w:r w:rsidR="0005322A" w:rsidRPr="0005322A">
        <w:t>Since the motion of the legs and arms of a walking person is periodic, it was natural to use the Fourier transform to extract basic information such as the cadence frequency from the spectral image shown in Fig</w:t>
      </w:r>
      <w:r w:rsidR="000A792F">
        <w:t>.</w:t>
      </w:r>
      <w:r w:rsidR="0005322A" w:rsidRPr="0005322A">
        <w:t xml:space="preserve"> </w:t>
      </w:r>
      <w:r w:rsidR="0025373C">
        <w:t>12</w:t>
      </w:r>
      <w:r w:rsidR="0005322A" w:rsidRPr="0005322A">
        <w:t>.  For each Doppler bin on the vertical axis in this figure an FFT was applied over the entire time frame.  The length of the time window is chosen to provide enough gait cycles to resolve the cadence frequency for a</w:t>
      </w:r>
      <w:r w:rsidR="0005322A">
        <w:t xml:space="preserve"> </w:t>
      </w:r>
      <w:r w:rsidR="0005322A" w:rsidRPr="0005322A">
        <w:t>typical walking subject.  The result is that the vertical scale is preserved and the horizontal time axis is transformed to the frequency domain as shown in Fig</w:t>
      </w:r>
      <w:r w:rsidR="000A792F">
        <w:t>.</w:t>
      </w:r>
      <w:r w:rsidR="0005322A" w:rsidRPr="0005322A">
        <w:t xml:space="preserve"> </w:t>
      </w:r>
      <w:r w:rsidR="0025373C">
        <w:t>14</w:t>
      </w:r>
      <w:r w:rsidR="0005322A" w:rsidRPr="0005322A">
        <w:t>.  This image allows for a unique, three-dimensional display of the spectral decomposition of the human gait.  The frequency and harmonic content of the individual moving body components are displayed on the horizontal or x-axis, their corresponding velocities on the vertical or y-axis, and their radar cross-section (RCS) on the intensity scale or z-axis.  Since the torso is moving with a fairly constant velocity and with little or no modulation, its signal component is the peak that lies near zero on the cadence frequency axis and is offset in Doppler, about 100 Hz, by its velocity (highlighted in Fig</w:t>
      </w:r>
      <w:r w:rsidR="000A792F">
        <w:t>.</w:t>
      </w:r>
      <w:r w:rsidR="0025373C">
        <w:t>14</w:t>
      </w:r>
      <w:r w:rsidR="0005322A" w:rsidRPr="0005322A">
        <w:t xml:space="preserve">).  From this we obtain the velocity, v0, and </w:t>
      </w:r>
    </w:p>
    <w:p w14:paraId="23E54CE5" w14:textId="6E2771D5" w:rsidR="009B2499" w:rsidRDefault="009B2499" w:rsidP="009B2499">
      <w:r>
        <w:rPr>
          <w:noProof/>
          <w:lang w:eastAsia="zh-CN"/>
        </w:rPr>
        <w:lastRenderedPageBreak/>
        <w:drawing>
          <wp:inline distT="0" distB="0" distL="0" distR="0" wp14:anchorId="768608C2" wp14:editId="3567E776">
            <wp:extent cx="5486400" cy="31591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159125"/>
                    </a:xfrm>
                    <a:prstGeom prst="rect">
                      <a:avLst/>
                    </a:prstGeom>
                  </pic:spPr>
                </pic:pic>
              </a:graphicData>
            </a:graphic>
          </wp:inline>
        </w:drawing>
      </w:r>
    </w:p>
    <w:p w14:paraId="7A46DBA8" w14:textId="6198A456" w:rsidR="009B2499" w:rsidRPr="009B2499" w:rsidRDefault="009B2499" w:rsidP="009B2499">
      <w:pPr>
        <w:ind w:firstLineChars="1150" w:firstLine="2760"/>
      </w:pPr>
      <w:r>
        <w:t>Fig. 14</w:t>
      </w:r>
      <w:r w:rsidR="00495A53">
        <w:t xml:space="preserve"> </w:t>
      </w:r>
      <w:r w:rsidRPr="009B2499">
        <w:t xml:space="preserve">Spectral analysis of </w:t>
      </w:r>
      <w:r>
        <w:t>Fig</w:t>
      </w:r>
      <w:r w:rsidRPr="009B2499">
        <w:t>.</w:t>
      </w:r>
      <w:r w:rsidR="0025373C">
        <w:t>12</w:t>
      </w:r>
    </w:p>
    <w:p w14:paraId="41DA9F97" w14:textId="58CBF791" w:rsidR="0005322A" w:rsidRDefault="0005322A" w:rsidP="009B2499">
      <w:r w:rsidRPr="0005322A">
        <w:t xml:space="preserve">the amplitude of the RCS of the torso.  The modulation of the legs has a fundamental cadence frequency, </w:t>
      </w:r>
      <m:oMath>
        <m:sSub>
          <m:sSubPr>
            <m:ctrlPr>
              <w:rPr>
                <w:rFonts w:ascii="Cambria Math" w:hAnsi="Cambria Math"/>
                <w:lang w:eastAsia="zh-CN"/>
              </w:rPr>
            </m:ctrlPr>
          </m:sSubPr>
          <m:e>
            <m:r>
              <m:rPr>
                <m:sty m:val="p"/>
              </m:rPr>
              <w:rPr>
                <w:rFonts w:ascii="Cambria Math" w:hAnsi="Cambria Math"/>
              </w:rPr>
              <m:t>f</m:t>
            </m:r>
            <m:ctrlPr>
              <w:rPr>
                <w:rFonts w:ascii="Cambria Math" w:hAnsi="Cambria Math"/>
              </w:rPr>
            </m:ctrlPr>
          </m:e>
          <m:sub>
            <m:r>
              <m:rPr>
                <m:sty m:val="p"/>
              </m:rPr>
              <w:rPr>
                <w:rFonts w:ascii="Cambria Math" w:hAnsi="Cambria Math"/>
              </w:rPr>
              <m:t>m</m:t>
            </m:r>
          </m:sub>
        </m:sSub>
      </m:oMath>
      <w:r w:rsidRPr="0005322A">
        <w:t>, of about 1.8 Hz.</w:t>
      </w:r>
    </w:p>
    <w:p w14:paraId="556FA363" w14:textId="76D9E0E3" w:rsidR="002D7213" w:rsidRDefault="002D7213" w:rsidP="0005322A">
      <w:pPr>
        <w:ind w:firstLineChars="100" w:firstLine="240"/>
      </w:pPr>
      <w:r>
        <w:t>Then the stride can be extracted by dividing the velocity by the cadence frequency:</w:t>
      </w:r>
    </w:p>
    <w:p w14:paraId="1F956724" w14:textId="171B7C88" w:rsidR="002D7213" w:rsidRDefault="002D7213" w:rsidP="0005322A">
      <w:pPr>
        <w:ind w:firstLineChars="100" w:firstLine="240"/>
      </w:pPr>
    </w:p>
    <w:p w14:paraId="148521A2" w14:textId="6C792BBD" w:rsidR="002D7213" w:rsidRPr="002D7213" w:rsidRDefault="00B07AFE" w:rsidP="0005322A">
      <w:pPr>
        <w:ind w:firstLineChars="100" w:firstLine="240"/>
      </w:pPr>
      <m:oMathPara>
        <m:oMath>
          <m:eqArr>
            <m:eqArrPr>
              <m:maxDist m:val="1"/>
              <m:ctrlPr>
                <w:rPr>
                  <w:rFonts w:ascii="Cambria Math" w:hAnsi="Cambria Math"/>
                </w:rPr>
              </m:ctrlPr>
            </m:eqArrPr>
            <m:e>
              <m:r>
                <w:rPr>
                  <w:rFonts w:ascii="Cambria Math" w:hAnsi="Cambria Math"/>
                </w:rPr>
                <m:t>stride</m:t>
              </m:r>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m:t>
                      </m:r>
                    </m:sub>
                  </m:sSub>
                </m:num>
                <m:den>
                  <m:sSub>
                    <m:sSubPr>
                      <m:ctrlPr>
                        <w:rPr>
                          <w:rFonts w:ascii="Cambria Math" w:hAnsi="Cambria Math"/>
                          <w:i/>
                        </w:rPr>
                      </m:ctrlPr>
                    </m:sSubPr>
                    <m:e>
                      <m:r>
                        <w:rPr>
                          <w:rFonts w:ascii="Cambria Math" w:hAnsi="Cambria Math"/>
                        </w:rPr>
                        <m:t>f</m:t>
                      </m:r>
                    </m:e>
                    <m:sub>
                      <m:r>
                        <w:rPr>
                          <w:rFonts w:ascii="Cambria Math" w:hAnsi="Cambria Math"/>
                        </w:rPr>
                        <m:t>m</m:t>
                      </m:r>
                    </m:sub>
                  </m:sSub>
                </m:den>
              </m:f>
              <m:r>
                <w:rPr>
                  <w:rFonts w:ascii="Cambria Math" w:hAnsi="Cambria Math"/>
                </w:rPr>
                <m:t>#</m:t>
              </m:r>
              <m:d>
                <m:dPr>
                  <m:ctrlPr>
                    <w:rPr>
                      <w:rFonts w:ascii="Cambria Math" w:hAnsi="Cambria Math"/>
                    </w:rPr>
                  </m:ctrlPr>
                </m:dPr>
                <m:e>
                  <m:r>
                    <m:rPr>
                      <m:sty m:val="p"/>
                    </m:rPr>
                    <w:rPr>
                      <w:rFonts w:ascii="Cambria Math" w:hAnsi="Cambria Math"/>
                    </w:rPr>
                    <m:t>2.14</m:t>
                  </m:r>
                </m:e>
              </m:d>
              <m:ctrlPr>
                <w:rPr>
                  <w:rFonts w:ascii="Cambria Math" w:hAnsi="Cambria Math"/>
                  <w:i/>
                </w:rPr>
              </m:ctrlPr>
            </m:e>
          </m:eqArr>
        </m:oMath>
      </m:oMathPara>
    </w:p>
    <w:p w14:paraId="7F8FECEA" w14:textId="77777777" w:rsidR="002D7213" w:rsidRPr="002D7213" w:rsidRDefault="002D7213" w:rsidP="0005322A">
      <w:pPr>
        <w:ind w:firstLineChars="100" w:firstLine="240"/>
      </w:pPr>
    </w:p>
    <w:p w14:paraId="095D9E6D" w14:textId="7856DA05" w:rsidR="009849E5" w:rsidRDefault="009849E5" w:rsidP="002D7213">
      <w:r>
        <w:t>which was chosen as the second feature.  In the example of Fig</w:t>
      </w:r>
      <w:r w:rsidR="002D7213">
        <w:t>.</w:t>
      </w:r>
      <w:r w:rsidR="0025373C">
        <w:t xml:space="preserve"> 12</w:t>
      </w:r>
      <w:r>
        <w:t xml:space="preserve">, the stride is 0.89 meters.  A third feature was chosen that related the ratio of the RCS of the moving appendages (arms and legs) to the torso.  It is assumed that this feature </w:t>
      </w:r>
      <w:r w:rsidR="002D7213">
        <w:t>can also</w:t>
      </w:r>
      <w:r>
        <w:t xml:space="preserve"> help in discriminating humans from animals, since the ratio of the area of the appendages to the torso is probably unique to each animal.  Another advantage of using the spectral decomposition of Fig</w:t>
      </w:r>
      <w:r w:rsidR="002D7213">
        <w:t>.</w:t>
      </w:r>
      <w:r w:rsidR="0025373C">
        <w:t xml:space="preserve"> 14</w:t>
      </w:r>
      <w:r>
        <w:t xml:space="preserve"> is that it separates the reflections from the appendages, which move in a periodic manner, from that of the torso.  The RCS of the appendages is determined by summing the amplitudes of the peaks of the fundamental and the </w:t>
      </w:r>
      <w:r w:rsidR="002D7213">
        <w:t>sencond</w:t>
      </w:r>
      <w:r>
        <w:t xml:space="preserve"> and </w:t>
      </w:r>
      <w:r w:rsidR="002D7213">
        <w:t>third</w:t>
      </w:r>
      <w:r>
        <w:t xml:space="preserve"> harmonics that are associated with the periodic motion of the arms and legs.  This is then divided by the amplitude of the torso peak in the spectrum.  This feature is referred to as the appendage/ torso ratio.  </w:t>
      </w:r>
    </w:p>
    <w:p w14:paraId="3A9CFE2A" w14:textId="33CF658E" w:rsidR="002D7213" w:rsidRDefault="002D7213" w:rsidP="002D7213"/>
    <w:p w14:paraId="3677B953" w14:textId="68BA0D79" w:rsidR="002D7213" w:rsidRPr="002D7213" w:rsidRDefault="00B07AFE" w:rsidP="002D7213">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appendage</m:t>
                  </m:r>
                </m:num>
                <m:den>
                  <m:r>
                    <w:rPr>
                      <w:rFonts w:ascii="Cambria Math" w:hAnsi="Cambria Math"/>
                    </w:rPr>
                    <m:t>torso</m:t>
                  </m:r>
                </m:den>
              </m:f>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n=1</m:t>
                      </m:r>
                    </m:sub>
                    <m:sup>
                      <m:r>
                        <w:rPr>
                          <w:rFonts w:ascii="Cambria Math" w:hAnsi="Cambria Math"/>
                        </w:rPr>
                        <m:t>3</m:t>
                      </m:r>
                    </m:sup>
                    <m:e>
                      <m:r>
                        <w:rPr>
                          <w:rFonts w:ascii="Cambria Math" w:hAnsi="Cambria Math"/>
                        </w:rPr>
                        <m:t>RC</m:t>
                      </m:r>
                      <m:sSub>
                        <m:sSubPr>
                          <m:ctrlPr>
                            <w:rPr>
                              <w:rFonts w:ascii="Cambria Math" w:hAnsi="Cambria Math"/>
                              <w:i/>
                            </w:rPr>
                          </m:ctrlPr>
                        </m:sSubPr>
                        <m:e>
                          <m:r>
                            <w:rPr>
                              <w:rFonts w:ascii="Cambria Math" w:hAnsi="Cambria Math"/>
                            </w:rPr>
                            <m:t>S</m:t>
                          </m:r>
                        </m:e>
                        <m:sub>
                          <m:r>
                            <w:rPr>
                              <w:rFonts w:ascii="Cambria Math" w:hAnsi="Cambria Math"/>
                            </w:rPr>
                            <m:t>n</m:t>
                          </m:r>
                        </m:sub>
                      </m:sSub>
                    </m:e>
                  </m:nary>
                </m:num>
                <m:den>
                  <m:r>
                    <w:rPr>
                      <w:rFonts w:ascii="Cambria Math" w:hAnsi="Cambria Math"/>
                    </w:rPr>
                    <m:t>RC</m:t>
                  </m:r>
                  <m:sSub>
                    <m:sSubPr>
                      <m:ctrlPr>
                        <w:rPr>
                          <w:rFonts w:ascii="Cambria Math" w:hAnsi="Cambria Math"/>
                          <w:i/>
                        </w:rPr>
                      </m:ctrlPr>
                    </m:sSubPr>
                    <m:e>
                      <m:r>
                        <w:rPr>
                          <w:rFonts w:ascii="Cambria Math" w:hAnsi="Cambria Math"/>
                        </w:rPr>
                        <m:t>S</m:t>
                      </m:r>
                    </m:e>
                    <m:sub>
                      <m:r>
                        <w:rPr>
                          <w:rFonts w:ascii="Cambria Math" w:hAnsi="Cambria Math"/>
                        </w:rPr>
                        <m:t>0</m:t>
                      </m:r>
                    </m:sub>
                  </m:sSub>
                </m:den>
              </m:f>
              <m:r>
                <w:rPr>
                  <w:rFonts w:ascii="Cambria Math" w:hAnsi="Cambria Math"/>
                </w:rPr>
                <m:t>#</m:t>
              </m:r>
              <m:d>
                <m:dPr>
                  <m:ctrlPr>
                    <w:rPr>
                      <w:rFonts w:ascii="Cambria Math" w:hAnsi="Cambria Math"/>
                      <w:i/>
                    </w:rPr>
                  </m:ctrlPr>
                </m:dPr>
                <m:e>
                  <m:r>
                    <w:rPr>
                      <w:rFonts w:ascii="Cambria Math" w:hAnsi="Cambria Math"/>
                    </w:rPr>
                    <m:t>2.15</m:t>
                  </m:r>
                </m:e>
              </m:d>
            </m:e>
          </m:eqArr>
        </m:oMath>
      </m:oMathPara>
    </w:p>
    <w:p w14:paraId="44A3BDCA" w14:textId="58B4B843" w:rsidR="002D7213" w:rsidRDefault="002D7213" w:rsidP="002D7213"/>
    <w:p w14:paraId="280DBFED" w14:textId="7C9F65F2" w:rsidR="002D7213" w:rsidRPr="002D7213" w:rsidRDefault="002D7213" w:rsidP="002D7213">
      <w:r w:rsidRPr="002D7213">
        <w:t xml:space="preserve">where </w:t>
      </w:r>
      <m:oMath>
        <m:r>
          <w:rPr>
            <w:rFonts w:ascii="Cambria Math" w:hAnsi="Cambria Math"/>
          </w:rPr>
          <m:t>RC</m:t>
        </m:r>
        <m:sSub>
          <m:sSubPr>
            <m:ctrlPr>
              <w:rPr>
                <w:rFonts w:ascii="Cambria Math" w:hAnsi="Cambria Math"/>
                <w:i/>
              </w:rPr>
            </m:ctrlPr>
          </m:sSubPr>
          <m:e>
            <m:r>
              <w:rPr>
                <w:rFonts w:ascii="Cambria Math" w:hAnsi="Cambria Math"/>
              </w:rPr>
              <m:t>S</m:t>
            </m:r>
          </m:e>
          <m:sub>
            <m:r>
              <w:rPr>
                <w:rFonts w:ascii="Cambria Math" w:hAnsi="Cambria Math"/>
              </w:rPr>
              <m:t>n</m:t>
            </m:r>
          </m:sub>
        </m:sSub>
      </m:oMath>
      <w:r w:rsidRPr="002D7213">
        <w:t xml:space="preserve"> is the amplitude of the </w:t>
      </w:r>
      <w:r w:rsidRPr="002D7213">
        <w:rPr>
          <w:i/>
        </w:rPr>
        <w:t>n-th</w:t>
      </w:r>
      <w:r w:rsidRPr="002D7213">
        <w:t xml:space="preserve"> peak: </w:t>
      </w:r>
      <m:oMath>
        <m:r>
          <w:rPr>
            <w:rFonts w:ascii="Cambria Math" w:hAnsi="Cambria Math"/>
          </w:rPr>
          <m:t>n</m:t>
        </m:r>
        <m:r>
          <m:rPr>
            <m:sty m:val="p"/>
          </m:rPr>
          <w:rPr>
            <w:rFonts w:ascii="Cambria Math" w:hAnsi="Cambria Math"/>
          </w:rPr>
          <m:t xml:space="preserve"> = 0</m:t>
        </m:r>
      </m:oMath>
      <w:r w:rsidRPr="002D7213">
        <w:t xml:space="preserve"> being the torso, and </w:t>
      </w:r>
      <m:oMath>
        <m:r>
          <w:rPr>
            <w:rFonts w:ascii="Cambria Math" w:hAnsi="Cambria Math"/>
          </w:rPr>
          <m:t>n = 1, 2</m:t>
        </m:r>
      </m:oMath>
      <w:r w:rsidRPr="002D7213">
        <w:t xml:space="preserve"> and 3 the fundamental, </w:t>
      </w:r>
      <w:r w:rsidR="002D423F">
        <w:t>second</w:t>
      </w:r>
      <w:r w:rsidRPr="002D7213">
        <w:t xml:space="preserve">, and </w:t>
      </w:r>
      <w:r w:rsidR="002D423F">
        <w:t>third</w:t>
      </w:r>
      <w:r w:rsidRPr="002D7213">
        <w:t xml:space="preserve"> gait harmonics, respectively.</w:t>
      </w:r>
      <w:r w:rsidR="002D423F">
        <w:t xml:space="preserve"> Based on (2.14) and (2.15),</w:t>
      </w:r>
      <w:r w:rsidR="002D423F" w:rsidRPr="002D423F">
        <w:t xml:space="preserve"> a multi-class classifier that can d</w:t>
      </w:r>
      <w:r w:rsidR="002D423F">
        <w:t>iscriminate humans from animals can be built. It is further discussed in [xx].</w:t>
      </w:r>
    </w:p>
    <w:p w14:paraId="3E6DBE67" w14:textId="77777777" w:rsidR="000822EB" w:rsidRPr="0005322A" w:rsidRDefault="000822EB" w:rsidP="000822EB">
      <w:pPr>
        <w:ind w:firstLineChars="100" w:firstLine="240"/>
      </w:pPr>
    </w:p>
    <w:p w14:paraId="0D0239E1" w14:textId="4B33125B" w:rsidR="00824391" w:rsidRDefault="00824391" w:rsidP="00AA1CFF">
      <w:pPr>
        <w:rPr>
          <w:lang w:eastAsia="zh-CN"/>
        </w:rPr>
      </w:pPr>
    </w:p>
    <w:p w14:paraId="0BE01391" w14:textId="01540627" w:rsidR="005C495C" w:rsidRPr="005C495C" w:rsidRDefault="005C495C" w:rsidP="00AA1CFF">
      <w:pPr>
        <w:rPr>
          <w:lang w:eastAsia="zh-CN"/>
        </w:rPr>
      </w:pPr>
    </w:p>
    <w:p w14:paraId="79326A66" w14:textId="5801C73B" w:rsidR="005A7EF2" w:rsidRDefault="005A7EF2" w:rsidP="005A7EF2">
      <w:pPr>
        <w:pStyle w:val="41"/>
        <w:ind w:firstLine="241"/>
      </w:pPr>
      <w:r>
        <w:t xml:space="preserve">2.2.3 </w:t>
      </w:r>
      <w:r w:rsidR="000C7651">
        <w:t>Cancer medical application</w:t>
      </w:r>
    </w:p>
    <w:p w14:paraId="6D04A0C2" w14:textId="2DCE23C3" w:rsidR="00092457" w:rsidRDefault="00092457" w:rsidP="00092457">
      <w:pPr>
        <w:ind w:firstLineChars="100" w:firstLine="240"/>
        <w:rPr>
          <w:noProof/>
          <w:lang w:eastAsia="zh-CN"/>
        </w:rPr>
      </w:pPr>
      <w:r w:rsidRPr="00092457">
        <w:rPr>
          <w:noProof/>
          <w:lang w:eastAsia="zh-CN"/>
        </w:rPr>
        <w:t>Cancer is an important chronic disease that has always troubled people.Radiation therapy is a major modality for treating cancer patients. Studies have shown that an increased radiation dose to the tumor will lead to improved local control and survival rates. However, in many anatomic sites (e.g., lung and liver), the tumors can move signiﬁcantly (</w:t>
      </w:r>
      <w:r w:rsidRPr="00092457">
        <w:rPr>
          <w:rFonts w:ascii="Cambria Math" w:hAnsi="Cambria Math" w:cs="Cambria Math"/>
          <w:noProof/>
          <w:lang w:eastAsia="zh-CN"/>
        </w:rPr>
        <w:t>∼</w:t>
      </w:r>
      <w:r w:rsidRPr="00092457">
        <w:rPr>
          <w:noProof/>
          <w:lang w:eastAsia="zh-CN"/>
        </w:rPr>
        <w:t>2–3cm) with respiration. The respiratory tumor motion has been</w:t>
      </w:r>
      <w:r>
        <w:rPr>
          <w:noProof/>
          <w:lang w:eastAsia="zh-CN"/>
        </w:rPr>
        <w:t xml:space="preserve"> </w:t>
      </w:r>
      <w:r w:rsidRPr="00092457">
        <w:rPr>
          <w:noProof/>
          <w:lang w:eastAsia="zh-CN"/>
        </w:rPr>
        <w:t>a</w:t>
      </w:r>
      <w:r>
        <w:rPr>
          <w:noProof/>
          <w:lang w:eastAsia="zh-CN"/>
        </w:rPr>
        <w:t xml:space="preserve"> </w:t>
      </w:r>
      <w:r w:rsidRPr="00092457">
        <w:rPr>
          <w:noProof/>
          <w:lang w:eastAsia="zh-CN"/>
        </w:rPr>
        <w:t>majo</w:t>
      </w:r>
      <w:r w:rsidR="00E068B8">
        <w:rPr>
          <w:noProof/>
          <w:lang w:eastAsia="zh-CN"/>
        </w:rPr>
        <w:t>r</w:t>
      </w:r>
      <w:r>
        <w:rPr>
          <w:noProof/>
          <w:lang w:eastAsia="zh-CN"/>
        </w:rPr>
        <w:t xml:space="preserve"> </w:t>
      </w:r>
      <w:r w:rsidRPr="00092457">
        <w:rPr>
          <w:noProof/>
          <w:lang w:eastAsia="zh-CN"/>
        </w:rPr>
        <w:t>challenge</w:t>
      </w:r>
      <w:r>
        <w:rPr>
          <w:noProof/>
          <w:lang w:eastAsia="zh-CN"/>
        </w:rPr>
        <w:t xml:space="preserve"> </w:t>
      </w:r>
      <w:r w:rsidRPr="00092457">
        <w:rPr>
          <w:noProof/>
          <w:lang w:eastAsia="zh-CN"/>
        </w:rPr>
        <w:t>in</w:t>
      </w:r>
      <w:r>
        <w:rPr>
          <w:noProof/>
          <w:lang w:eastAsia="zh-CN"/>
        </w:rPr>
        <w:t xml:space="preserve"> </w:t>
      </w:r>
      <w:r w:rsidRPr="00092457">
        <w:rPr>
          <w:noProof/>
          <w:lang w:eastAsia="zh-CN"/>
        </w:rPr>
        <w:t>radio</w:t>
      </w:r>
      <w:r>
        <w:rPr>
          <w:noProof/>
          <w:lang w:eastAsia="zh-CN"/>
        </w:rPr>
        <w:t xml:space="preserve"> </w:t>
      </w:r>
      <w:r w:rsidRPr="00092457">
        <w:rPr>
          <w:noProof/>
          <w:lang w:eastAsia="zh-CN"/>
        </w:rPr>
        <w:t>therapy</w:t>
      </w:r>
      <w:r>
        <w:rPr>
          <w:noProof/>
          <w:lang w:eastAsia="zh-CN"/>
        </w:rPr>
        <w:t xml:space="preserve"> </w:t>
      </w:r>
      <w:r w:rsidRPr="00092457">
        <w:rPr>
          <w:noProof/>
          <w:lang w:eastAsia="zh-CN"/>
        </w:rPr>
        <w:t>to</w:t>
      </w:r>
      <w:r>
        <w:rPr>
          <w:noProof/>
          <w:lang w:eastAsia="zh-CN"/>
        </w:rPr>
        <w:t xml:space="preserve"> </w:t>
      </w:r>
      <w:r w:rsidRPr="00092457">
        <w:rPr>
          <w:noProof/>
          <w:lang w:eastAsia="zh-CN"/>
        </w:rPr>
        <w:t>deliver</w:t>
      </w:r>
      <w:r>
        <w:rPr>
          <w:noProof/>
          <w:lang w:eastAsia="zh-CN"/>
        </w:rPr>
        <w:t xml:space="preserve"> </w:t>
      </w:r>
      <w:r w:rsidRPr="00092457">
        <w:rPr>
          <w:noProof/>
          <w:lang w:eastAsia="zh-CN"/>
        </w:rPr>
        <w:t>sufﬁcient</w:t>
      </w:r>
      <w:r>
        <w:rPr>
          <w:noProof/>
          <w:lang w:eastAsia="zh-CN"/>
        </w:rPr>
        <w:t xml:space="preserve"> </w:t>
      </w:r>
      <w:r w:rsidRPr="00092457">
        <w:rPr>
          <w:noProof/>
          <w:lang w:eastAsia="zh-CN"/>
        </w:rPr>
        <w:t>radiation</w:t>
      </w:r>
      <w:r>
        <w:rPr>
          <w:noProof/>
          <w:lang w:eastAsia="zh-CN"/>
        </w:rPr>
        <w:t xml:space="preserve"> </w:t>
      </w:r>
      <w:r w:rsidRPr="00092457">
        <w:rPr>
          <w:noProof/>
          <w:lang w:eastAsia="zh-CN"/>
        </w:rPr>
        <w:t>dose</w:t>
      </w:r>
      <w:r>
        <w:rPr>
          <w:noProof/>
          <w:lang w:eastAsia="zh-CN"/>
        </w:rPr>
        <w:t xml:space="preserve"> </w:t>
      </w:r>
      <w:r w:rsidRPr="00092457">
        <w:rPr>
          <w:noProof/>
          <w:lang w:eastAsia="zh-CN"/>
        </w:rPr>
        <w:t>without</w:t>
      </w:r>
      <w:r>
        <w:rPr>
          <w:noProof/>
          <w:lang w:eastAsia="zh-CN"/>
        </w:rPr>
        <w:t xml:space="preserve"> </w:t>
      </w:r>
      <w:r w:rsidRPr="00092457">
        <w:rPr>
          <w:noProof/>
          <w:lang w:eastAsia="zh-CN"/>
        </w:rPr>
        <w:t>causing</w:t>
      </w:r>
      <w:r>
        <w:rPr>
          <w:noProof/>
          <w:lang w:eastAsia="zh-CN"/>
        </w:rPr>
        <w:t xml:space="preserve"> </w:t>
      </w:r>
      <w:r w:rsidRPr="00092457">
        <w:rPr>
          <w:noProof/>
          <w:lang w:eastAsia="zh-CN"/>
        </w:rPr>
        <w:t>secondary</w:t>
      </w:r>
      <w:r>
        <w:rPr>
          <w:noProof/>
          <w:lang w:eastAsia="zh-CN"/>
        </w:rPr>
        <w:t xml:space="preserve"> </w:t>
      </w:r>
      <w:r w:rsidRPr="00092457">
        <w:rPr>
          <w:noProof/>
          <w:lang w:eastAsia="zh-CN"/>
        </w:rPr>
        <w:t>cancer</w:t>
      </w:r>
      <w:r>
        <w:rPr>
          <w:noProof/>
          <w:lang w:eastAsia="zh-CN"/>
        </w:rPr>
        <w:t xml:space="preserve"> </w:t>
      </w:r>
      <w:r w:rsidRPr="00092457">
        <w:rPr>
          <w:noProof/>
          <w:lang w:eastAsia="zh-CN"/>
        </w:rPr>
        <w:t>or</w:t>
      </w:r>
      <w:r>
        <w:rPr>
          <w:noProof/>
          <w:lang w:eastAsia="zh-CN"/>
        </w:rPr>
        <w:t xml:space="preserve"> </w:t>
      </w:r>
      <w:r w:rsidRPr="00092457">
        <w:rPr>
          <w:noProof/>
          <w:lang w:eastAsia="zh-CN"/>
        </w:rPr>
        <w:t>severe</w:t>
      </w:r>
      <w:r>
        <w:rPr>
          <w:noProof/>
          <w:lang w:eastAsia="zh-CN"/>
        </w:rPr>
        <w:t xml:space="preserve"> </w:t>
      </w:r>
      <w:r w:rsidRPr="00092457">
        <w:rPr>
          <w:noProof/>
          <w:lang w:eastAsia="zh-CN"/>
        </w:rPr>
        <w:t>radiation damage to the surrounding healthy tissue [1], [2]</w:t>
      </w:r>
      <w:r w:rsidR="00682521">
        <w:rPr>
          <w:noProof/>
          <w:lang w:eastAsia="zh-CN"/>
        </w:rPr>
        <w:t>[xx]</w:t>
      </w:r>
      <w:r w:rsidRPr="00092457">
        <w:rPr>
          <w:noProof/>
          <w:lang w:eastAsia="zh-CN"/>
        </w:rPr>
        <w:t>.</w:t>
      </w:r>
    </w:p>
    <w:p w14:paraId="602541FB" w14:textId="50EF73B6" w:rsidR="00682521" w:rsidRDefault="00682521" w:rsidP="00682521">
      <w:pPr>
        <w:ind w:firstLineChars="100" w:firstLine="240"/>
      </w:pPr>
      <w:r w:rsidRPr="00682521">
        <w:rPr>
          <w:noProof/>
          <w:lang w:eastAsia="zh-CN"/>
        </w:rPr>
        <w:t>Motion-adaptive radiotherapy explicitly accounts for and tackles the issue of tumor motion during radiation dose delivery, in which respiratory gating and tumor tracking are two promising approaches</w:t>
      </w:r>
      <w:r>
        <w:rPr>
          <w:noProof/>
          <w:lang w:eastAsia="zh-CN"/>
        </w:rPr>
        <w:t>[xx]</w:t>
      </w:r>
      <w:r w:rsidRPr="00682521">
        <w:rPr>
          <w:noProof/>
          <w:lang w:eastAsia="zh-CN"/>
        </w:rPr>
        <w:t>.</w:t>
      </w:r>
      <w:r w:rsidRPr="00682521">
        <w:t xml:space="preserve"> </w:t>
      </w:r>
      <w:r>
        <w:t>Both of the two approached need accurately measured respiration pattern to either generate gating signals or derive the real-time tumor locations[xx].</w:t>
      </w:r>
    </w:p>
    <w:p w14:paraId="0D36FF9C" w14:textId="75E088A4" w:rsidR="00682521" w:rsidRDefault="00682521" w:rsidP="00682521">
      <w:pPr>
        <w:ind w:firstLineChars="250" w:firstLine="600"/>
        <w:rPr>
          <w:noProof/>
          <w:lang w:eastAsia="zh-CN"/>
        </w:rPr>
      </w:pPr>
    </w:p>
    <w:p w14:paraId="41E6EDC5" w14:textId="63BBCB8E" w:rsidR="00495A53" w:rsidRDefault="00495A53" w:rsidP="00495A53">
      <w:pPr>
        <w:ind w:firstLineChars="250" w:firstLine="600"/>
        <w:rPr>
          <w:noProof/>
          <w:lang w:eastAsia="zh-CN"/>
        </w:rPr>
      </w:pPr>
      <w:r>
        <w:rPr>
          <w:noProof/>
          <w:lang w:eastAsia="zh-CN"/>
        </w:rPr>
        <w:drawing>
          <wp:inline distT="0" distB="0" distL="0" distR="0" wp14:anchorId="0556F903" wp14:editId="324387C1">
            <wp:extent cx="4589253" cy="185641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4647" cy="1862644"/>
                    </a:xfrm>
                    <a:prstGeom prst="rect">
                      <a:avLst/>
                    </a:prstGeom>
                  </pic:spPr>
                </pic:pic>
              </a:graphicData>
            </a:graphic>
          </wp:inline>
        </w:drawing>
      </w:r>
    </w:p>
    <w:p w14:paraId="367CFBA0" w14:textId="33CDF7EB" w:rsidR="00495A53" w:rsidRDefault="00495A53" w:rsidP="00495A53">
      <w:pPr>
        <w:ind w:firstLineChars="250" w:firstLine="600"/>
        <w:rPr>
          <w:noProof/>
          <w:lang w:eastAsia="zh-CN"/>
        </w:rPr>
      </w:pPr>
      <w:r>
        <w:rPr>
          <w:noProof/>
          <w:lang w:eastAsia="zh-CN"/>
        </w:rPr>
        <w:t xml:space="preserve">Fig.15 </w:t>
      </w:r>
      <w:r w:rsidRPr="00495A53">
        <w:rPr>
          <w:noProof/>
          <w:lang w:eastAsia="zh-CN"/>
        </w:rPr>
        <w:t xml:space="preserve"> Mechanism of (a) respiratory-gated radiotherapy and (b) tumor tracking.</w:t>
      </w:r>
    </w:p>
    <w:p w14:paraId="7FACC563" w14:textId="77777777" w:rsidR="00495A53" w:rsidRDefault="00495A53" w:rsidP="00495A53">
      <w:pPr>
        <w:ind w:firstLineChars="250" w:firstLine="600"/>
        <w:rPr>
          <w:noProof/>
          <w:lang w:eastAsia="zh-CN"/>
        </w:rPr>
      </w:pPr>
    </w:p>
    <w:p w14:paraId="45C073D3" w14:textId="5773CE4B" w:rsidR="00682521" w:rsidRDefault="00682521" w:rsidP="00682521">
      <w:pPr>
        <w:ind w:firstLineChars="100" w:firstLine="240"/>
        <w:rPr>
          <w:noProof/>
          <w:lang w:eastAsia="zh-CN"/>
        </w:rPr>
      </w:pPr>
      <w:r w:rsidRPr="00682521">
        <w:rPr>
          <w:noProof/>
          <w:lang w:eastAsia="zh-CN"/>
        </w:rPr>
        <w:t>In respiratory gated radiotherapy, the mecha</w:t>
      </w:r>
      <w:r w:rsidR="0025373C">
        <w:rPr>
          <w:noProof/>
          <w:lang w:eastAsia="zh-CN"/>
        </w:rPr>
        <w:t xml:space="preserve">nism of which is shown in Fig. 15 </w:t>
      </w:r>
      <w:r w:rsidRPr="00682521">
        <w:rPr>
          <w:noProof/>
          <w:lang w:eastAsia="zh-CN"/>
        </w:rPr>
        <w:t>(a), the radiation dose is delivered to the tumor only</w:t>
      </w:r>
      <w:r w:rsidR="00637634">
        <w:rPr>
          <w:noProof/>
          <w:lang w:eastAsia="zh-CN"/>
        </w:rPr>
        <w:t xml:space="preserve"> </w:t>
      </w:r>
      <w:r w:rsidRPr="00682521">
        <w:rPr>
          <w:noProof/>
          <w:lang w:eastAsia="zh-CN"/>
        </w:rPr>
        <w:t>when</w:t>
      </w:r>
      <w:r w:rsidR="00637634">
        <w:rPr>
          <w:noProof/>
          <w:lang w:eastAsia="zh-CN"/>
        </w:rPr>
        <w:t xml:space="preserve"> </w:t>
      </w:r>
      <w:r w:rsidRPr="00682521">
        <w:rPr>
          <w:noProof/>
          <w:lang w:eastAsia="zh-CN"/>
        </w:rPr>
        <w:t>it</w:t>
      </w:r>
      <w:r w:rsidR="00637634">
        <w:rPr>
          <w:noProof/>
          <w:lang w:eastAsia="zh-CN"/>
        </w:rPr>
        <w:t xml:space="preserve"> </w:t>
      </w:r>
      <w:r w:rsidRPr="00682521">
        <w:rPr>
          <w:noProof/>
          <w:lang w:eastAsia="zh-CN"/>
        </w:rPr>
        <w:t>moves</w:t>
      </w:r>
      <w:r w:rsidR="00637634">
        <w:rPr>
          <w:noProof/>
          <w:lang w:eastAsia="zh-CN"/>
        </w:rPr>
        <w:t xml:space="preserve"> </w:t>
      </w:r>
      <w:r w:rsidRPr="00682521">
        <w:rPr>
          <w:noProof/>
          <w:lang w:eastAsia="zh-CN"/>
        </w:rPr>
        <w:t>into</w:t>
      </w:r>
      <w:r w:rsidR="00637634">
        <w:rPr>
          <w:noProof/>
          <w:lang w:eastAsia="zh-CN"/>
        </w:rPr>
        <w:t xml:space="preserve"> </w:t>
      </w:r>
      <w:r w:rsidRPr="00682521">
        <w:rPr>
          <w:noProof/>
          <w:lang w:eastAsia="zh-CN"/>
        </w:rPr>
        <w:t>the</w:t>
      </w:r>
      <w:r w:rsidR="00637634">
        <w:rPr>
          <w:noProof/>
          <w:lang w:eastAsia="zh-CN"/>
        </w:rPr>
        <w:t xml:space="preserve"> </w:t>
      </w:r>
      <w:r w:rsidRPr="00682521">
        <w:rPr>
          <w:noProof/>
          <w:lang w:eastAsia="zh-CN"/>
        </w:rPr>
        <w:t>radiation</w:t>
      </w:r>
      <w:r w:rsidR="00637634">
        <w:rPr>
          <w:noProof/>
          <w:lang w:eastAsia="zh-CN"/>
        </w:rPr>
        <w:t xml:space="preserve"> </w:t>
      </w:r>
      <w:r w:rsidRPr="00682521">
        <w:rPr>
          <w:noProof/>
          <w:lang w:eastAsia="zh-CN"/>
        </w:rPr>
        <w:t>coverage.When</w:t>
      </w:r>
      <w:r w:rsidR="00637634">
        <w:rPr>
          <w:noProof/>
          <w:lang w:eastAsia="zh-CN"/>
        </w:rPr>
        <w:t xml:space="preserve"> </w:t>
      </w:r>
      <w:r w:rsidRPr="00682521">
        <w:rPr>
          <w:noProof/>
          <w:lang w:eastAsia="zh-CN"/>
        </w:rPr>
        <w:t>the</w:t>
      </w:r>
      <w:r w:rsidR="00637634">
        <w:rPr>
          <w:noProof/>
          <w:lang w:eastAsia="zh-CN"/>
        </w:rPr>
        <w:t xml:space="preserve"> </w:t>
      </w:r>
      <w:r w:rsidRPr="00682521">
        <w:rPr>
          <w:noProof/>
          <w:lang w:eastAsia="zh-CN"/>
        </w:rPr>
        <w:t>tumor moves out of the radiation coverage, the radiation is turned off. Gating</w:t>
      </w:r>
      <w:r w:rsidR="00637634">
        <w:rPr>
          <w:noProof/>
          <w:lang w:eastAsia="zh-CN"/>
        </w:rPr>
        <w:t xml:space="preserve"> </w:t>
      </w:r>
      <w:r w:rsidRPr="00682521">
        <w:rPr>
          <w:noProof/>
          <w:lang w:eastAsia="zh-CN"/>
        </w:rPr>
        <w:t>of</w:t>
      </w:r>
      <w:r w:rsidR="00637634">
        <w:rPr>
          <w:noProof/>
          <w:lang w:eastAsia="zh-CN"/>
        </w:rPr>
        <w:t xml:space="preserve"> </w:t>
      </w:r>
      <w:r w:rsidRPr="00682521">
        <w:rPr>
          <w:noProof/>
          <w:lang w:eastAsia="zh-CN"/>
        </w:rPr>
        <w:t>th</w:t>
      </w:r>
      <w:r w:rsidR="00637634">
        <w:rPr>
          <w:noProof/>
          <w:lang w:eastAsia="zh-CN"/>
        </w:rPr>
        <w:t xml:space="preserve"> </w:t>
      </w:r>
      <w:r w:rsidRPr="00682521">
        <w:rPr>
          <w:noProof/>
          <w:lang w:eastAsia="zh-CN"/>
        </w:rPr>
        <w:t>eradiation</w:t>
      </w:r>
      <w:r w:rsidR="00637634">
        <w:rPr>
          <w:noProof/>
          <w:lang w:eastAsia="zh-CN"/>
        </w:rPr>
        <w:t xml:space="preserve"> </w:t>
      </w:r>
      <w:r w:rsidRPr="00682521">
        <w:rPr>
          <w:noProof/>
          <w:lang w:eastAsia="zh-CN"/>
        </w:rPr>
        <w:t>beam</w:t>
      </w:r>
      <w:r w:rsidR="00637634">
        <w:rPr>
          <w:noProof/>
          <w:lang w:eastAsia="zh-CN"/>
        </w:rPr>
        <w:t xml:space="preserve"> </w:t>
      </w:r>
      <w:r w:rsidRPr="00682521">
        <w:rPr>
          <w:noProof/>
          <w:lang w:eastAsia="zh-CN"/>
        </w:rPr>
        <w:t>can</w:t>
      </w:r>
      <w:r w:rsidR="00637634">
        <w:rPr>
          <w:noProof/>
          <w:lang w:eastAsia="zh-CN"/>
        </w:rPr>
        <w:t xml:space="preserve"> </w:t>
      </w:r>
      <w:r w:rsidRPr="00682521">
        <w:rPr>
          <w:noProof/>
          <w:lang w:eastAsia="zh-CN"/>
        </w:rPr>
        <w:t>be</w:t>
      </w:r>
      <w:r w:rsidR="00637634">
        <w:rPr>
          <w:noProof/>
          <w:lang w:eastAsia="zh-CN"/>
        </w:rPr>
        <w:t xml:space="preserve"> </w:t>
      </w:r>
      <w:r w:rsidRPr="00682521">
        <w:rPr>
          <w:noProof/>
          <w:lang w:eastAsia="zh-CN"/>
        </w:rPr>
        <w:t>based</w:t>
      </w:r>
      <w:r w:rsidR="00637634">
        <w:rPr>
          <w:noProof/>
          <w:lang w:eastAsia="zh-CN"/>
        </w:rPr>
        <w:t xml:space="preserve"> </w:t>
      </w:r>
      <w:r w:rsidRPr="00682521">
        <w:rPr>
          <w:noProof/>
          <w:lang w:eastAsia="zh-CN"/>
        </w:rPr>
        <w:t>on</w:t>
      </w:r>
      <w:r w:rsidR="00637634">
        <w:rPr>
          <w:noProof/>
          <w:lang w:eastAsia="zh-CN"/>
        </w:rPr>
        <w:t xml:space="preserve"> </w:t>
      </w:r>
      <w:r w:rsidRPr="00682521">
        <w:rPr>
          <w:noProof/>
          <w:lang w:eastAsia="zh-CN"/>
        </w:rPr>
        <w:t>either</w:t>
      </w:r>
      <w:r w:rsidR="00637634">
        <w:rPr>
          <w:noProof/>
          <w:lang w:eastAsia="zh-CN"/>
        </w:rPr>
        <w:t xml:space="preserve"> </w:t>
      </w:r>
      <w:r w:rsidRPr="00682521">
        <w:rPr>
          <w:noProof/>
          <w:lang w:eastAsia="zh-CN"/>
        </w:rPr>
        <w:t>amplitude</w:t>
      </w:r>
      <w:r w:rsidR="00637634">
        <w:rPr>
          <w:noProof/>
          <w:lang w:eastAsia="zh-CN"/>
        </w:rPr>
        <w:t xml:space="preserve"> </w:t>
      </w:r>
      <w:r w:rsidRPr="00682521">
        <w:rPr>
          <w:noProof/>
          <w:lang w:eastAsia="zh-CN"/>
        </w:rPr>
        <w:t>or phase of the respiration signal. Duty cycle and residual motion are</w:t>
      </w:r>
      <w:r w:rsidR="00C2605D">
        <w:rPr>
          <w:noProof/>
          <w:lang w:eastAsia="zh-CN"/>
        </w:rPr>
        <w:t xml:space="preserve"> </w:t>
      </w:r>
      <w:r w:rsidRPr="00682521">
        <w:rPr>
          <w:noProof/>
          <w:lang w:eastAsia="zh-CN"/>
        </w:rPr>
        <w:t>two</w:t>
      </w:r>
      <w:r w:rsidR="00C2605D">
        <w:rPr>
          <w:noProof/>
          <w:lang w:eastAsia="zh-CN"/>
        </w:rPr>
        <w:t xml:space="preserve">  </w:t>
      </w:r>
      <w:r w:rsidRPr="00682521">
        <w:rPr>
          <w:noProof/>
          <w:lang w:eastAsia="zh-CN"/>
        </w:rPr>
        <w:t>important</w:t>
      </w:r>
      <w:r w:rsidR="00C2605D">
        <w:rPr>
          <w:noProof/>
          <w:lang w:eastAsia="zh-CN"/>
        </w:rPr>
        <w:t xml:space="preserve"> </w:t>
      </w:r>
      <w:r w:rsidRPr="00682521">
        <w:rPr>
          <w:noProof/>
          <w:lang w:eastAsia="zh-CN"/>
        </w:rPr>
        <w:t>parameters</w:t>
      </w:r>
      <w:r w:rsidR="00C2605D">
        <w:rPr>
          <w:noProof/>
          <w:lang w:eastAsia="zh-CN"/>
        </w:rPr>
        <w:t xml:space="preserve"> </w:t>
      </w:r>
      <w:r w:rsidRPr="00682521">
        <w:rPr>
          <w:noProof/>
          <w:lang w:eastAsia="zh-CN"/>
        </w:rPr>
        <w:t>that</w:t>
      </w:r>
      <w:r w:rsidR="00C2605D">
        <w:rPr>
          <w:noProof/>
          <w:lang w:eastAsia="zh-CN"/>
        </w:rPr>
        <w:t xml:space="preserve"> </w:t>
      </w:r>
      <w:r w:rsidRPr="00682521">
        <w:rPr>
          <w:noProof/>
          <w:lang w:eastAsia="zh-CN"/>
        </w:rPr>
        <w:t>characterize</w:t>
      </w:r>
      <w:r w:rsidR="00C2605D">
        <w:rPr>
          <w:noProof/>
          <w:lang w:eastAsia="zh-CN"/>
        </w:rPr>
        <w:t xml:space="preserve"> </w:t>
      </w:r>
      <w:r w:rsidRPr="00682521">
        <w:rPr>
          <w:noProof/>
          <w:lang w:eastAsia="zh-CN"/>
        </w:rPr>
        <w:t>a</w:t>
      </w:r>
      <w:r w:rsidR="00C2605D">
        <w:rPr>
          <w:noProof/>
          <w:lang w:eastAsia="zh-CN"/>
        </w:rPr>
        <w:t xml:space="preserve"> </w:t>
      </w:r>
      <w:r w:rsidRPr="00682521">
        <w:rPr>
          <w:noProof/>
          <w:lang w:eastAsia="zh-CN"/>
        </w:rPr>
        <w:t>gated</w:t>
      </w:r>
      <w:r w:rsidR="00C2605D">
        <w:rPr>
          <w:noProof/>
          <w:lang w:eastAsia="zh-CN"/>
        </w:rPr>
        <w:t xml:space="preserve"> </w:t>
      </w:r>
      <w:r w:rsidRPr="00682521">
        <w:rPr>
          <w:noProof/>
          <w:lang w:eastAsia="zh-CN"/>
        </w:rPr>
        <w:t>treatment. Duty cycle is the percentage of time that radiation is turned on during</w:t>
      </w:r>
      <w:r w:rsidR="00B76735">
        <w:rPr>
          <w:noProof/>
          <w:lang w:eastAsia="zh-CN"/>
        </w:rPr>
        <w:t xml:space="preserve"> </w:t>
      </w:r>
      <w:r w:rsidRPr="00682521">
        <w:rPr>
          <w:noProof/>
          <w:lang w:eastAsia="zh-CN"/>
        </w:rPr>
        <w:t>a</w:t>
      </w:r>
      <w:r w:rsidR="00B76735">
        <w:rPr>
          <w:noProof/>
          <w:lang w:eastAsia="zh-CN"/>
        </w:rPr>
        <w:t xml:space="preserve"> </w:t>
      </w:r>
      <w:r w:rsidRPr="00682521">
        <w:rPr>
          <w:noProof/>
          <w:lang w:eastAsia="zh-CN"/>
        </w:rPr>
        <w:t>breathing</w:t>
      </w:r>
      <w:r w:rsidR="00B76735">
        <w:rPr>
          <w:noProof/>
          <w:lang w:eastAsia="zh-CN"/>
        </w:rPr>
        <w:t xml:space="preserve"> </w:t>
      </w:r>
      <w:r w:rsidRPr="00682521">
        <w:rPr>
          <w:noProof/>
          <w:lang w:eastAsia="zh-CN"/>
        </w:rPr>
        <w:t>cycle.Residual</w:t>
      </w:r>
      <w:r w:rsidR="00B76735">
        <w:rPr>
          <w:noProof/>
          <w:lang w:eastAsia="zh-CN"/>
        </w:rPr>
        <w:t xml:space="preserve"> </w:t>
      </w:r>
      <w:r w:rsidRPr="00682521">
        <w:rPr>
          <w:noProof/>
          <w:lang w:eastAsia="zh-CN"/>
        </w:rPr>
        <w:t>motion</w:t>
      </w:r>
      <w:r w:rsidR="00B76735">
        <w:rPr>
          <w:noProof/>
          <w:lang w:eastAsia="zh-CN"/>
        </w:rPr>
        <w:t xml:space="preserve"> </w:t>
      </w:r>
      <w:r w:rsidRPr="00682521">
        <w:rPr>
          <w:noProof/>
          <w:lang w:eastAsia="zh-CN"/>
        </w:rPr>
        <w:t>is</w:t>
      </w:r>
      <w:r w:rsidR="00B76735">
        <w:rPr>
          <w:noProof/>
          <w:lang w:eastAsia="zh-CN"/>
        </w:rPr>
        <w:t xml:space="preserve"> </w:t>
      </w:r>
      <w:r w:rsidRPr="00682521">
        <w:rPr>
          <w:noProof/>
          <w:lang w:eastAsia="zh-CN"/>
        </w:rPr>
        <w:t>the</w:t>
      </w:r>
      <w:r w:rsidR="00B76735">
        <w:rPr>
          <w:noProof/>
          <w:lang w:eastAsia="zh-CN"/>
        </w:rPr>
        <w:t xml:space="preserve"> </w:t>
      </w:r>
      <w:r w:rsidRPr="00682521">
        <w:rPr>
          <w:noProof/>
          <w:lang w:eastAsia="zh-CN"/>
        </w:rPr>
        <w:t>amount</w:t>
      </w:r>
      <w:r w:rsidR="00B76735">
        <w:rPr>
          <w:noProof/>
          <w:lang w:eastAsia="zh-CN"/>
        </w:rPr>
        <w:t xml:space="preserve"> </w:t>
      </w:r>
      <w:r w:rsidRPr="00682521">
        <w:rPr>
          <w:noProof/>
          <w:lang w:eastAsia="zh-CN"/>
        </w:rPr>
        <w:t>of</w:t>
      </w:r>
      <w:r w:rsidR="00B76735">
        <w:rPr>
          <w:noProof/>
          <w:lang w:eastAsia="zh-CN"/>
        </w:rPr>
        <w:t xml:space="preserve"> </w:t>
      </w:r>
      <w:r w:rsidRPr="00682521">
        <w:rPr>
          <w:noProof/>
          <w:lang w:eastAsia="zh-CN"/>
        </w:rPr>
        <w:t>tumor motion during radiation beam on. In respiratory gating, there is a trade</w:t>
      </w:r>
      <w:r w:rsidR="00B76735">
        <w:rPr>
          <w:noProof/>
          <w:lang w:eastAsia="zh-CN"/>
        </w:rPr>
        <w:t xml:space="preserve"> </w:t>
      </w:r>
      <w:r w:rsidRPr="00682521">
        <w:rPr>
          <w:noProof/>
          <w:lang w:eastAsia="zh-CN"/>
        </w:rPr>
        <w:t>off between duty cycle and residual motion. Longer duty cycle means longer radiation exposure to the tumor and shorter overall treatment time, but it also means larger residual motion of the tumor, which will expose more healthy tissues to the radiation. The duty cycle is determined by the doctor at the treatment preparation stage, according to speciﬁc patients and different treatment strategies.</w:t>
      </w:r>
    </w:p>
    <w:p w14:paraId="65432CD4" w14:textId="65440816" w:rsidR="00682521" w:rsidRPr="00A2206E" w:rsidRDefault="00682521" w:rsidP="00A2206E">
      <w:pPr>
        <w:ind w:firstLineChars="100" w:firstLine="240"/>
        <w:rPr>
          <w:noProof/>
          <w:lang w:eastAsia="zh-CN"/>
        </w:rPr>
      </w:pPr>
      <w:r w:rsidRPr="00682521">
        <w:rPr>
          <w:noProof/>
          <w:lang w:eastAsia="zh-CN"/>
        </w:rPr>
        <w:t xml:space="preserve">The </w:t>
      </w:r>
      <w:r w:rsidR="000C7651">
        <w:rPr>
          <w:noProof/>
          <w:lang w:eastAsia="zh-CN"/>
        </w:rPr>
        <w:t xml:space="preserve">CW radar </w:t>
      </w:r>
      <w:r w:rsidRPr="00682521">
        <w:rPr>
          <w:noProof/>
          <w:lang w:eastAsia="zh-CN"/>
        </w:rPr>
        <w:t xml:space="preserve">has the potential application of real-time tumor tracking for motion-adaptive radiotherapy [3]. </w:t>
      </w:r>
      <w:r w:rsidR="000C7651">
        <w:rPr>
          <w:noProof/>
          <w:lang w:eastAsia="zh-CN"/>
        </w:rPr>
        <w:t>R</w:t>
      </w:r>
      <w:r w:rsidRPr="00682521">
        <w:rPr>
          <w:noProof/>
          <w:lang w:eastAsia="zh-CN"/>
        </w:rPr>
        <w:t>espiratory gating has to leverage</w:t>
      </w:r>
      <w:r w:rsidR="000C7651">
        <w:rPr>
          <w:noProof/>
          <w:lang w:eastAsia="zh-CN"/>
        </w:rPr>
        <w:t xml:space="preserve"> </w:t>
      </w:r>
      <w:r w:rsidRPr="00682521">
        <w:rPr>
          <w:noProof/>
          <w:lang w:eastAsia="zh-CN"/>
        </w:rPr>
        <w:t>the</w:t>
      </w:r>
      <w:r w:rsidR="000C7651">
        <w:rPr>
          <w:noProof/>
          <w:lang w:eastAsia="zh-CN"/>
        </w:rPr>
        <w:t xml:space="preserve"> </w:t>
      </w:r>
      <w:r w:rsidRPr="00682521">
        <w:rPr>
          <w:noProof/>
          <w:lang w:eastAsia="zh-CN"/>
        </w:rPr>
        <w:t>trade</w:t>
      </w:r>
      <w:r w:rsidR="000C7651">
        <w:rPr>
          <w:noProof/>
          <w:lang w:eastAsia="zh-CN"/>
        </w:rPr>
        <w:t xml:space="preserve"> </w:t>
      </w:r>
      <w:r w:rsidRPr="00682521">
        <w:rPr>
          <w:noProof/>
          <w:lang w:eastAsia="zh-CN"/>
        </w:rPr>
        <w:t>off</w:t>
      </w:r>
      <w:r w:rsidR="000C7651">
        <w:rPr>
          <w:noProof/>
          <w:lang w:eastAsia="zh-CN"/>
        </w:rPr>
        <w:t xml:space="preserve"> </w:t>
      </w:r>
      <w:r w:rsidRPr="00682521">
        <w:rPr>
          <w:noProof/>
          <w:lang w:eastAsia="zh-CN"/>
        </w:rPr>
        <w:t>between</w:t>
      </w:r>
      <w:r w:rsidR="000C7651">
        <w:rPr>
          <w:noProof/>
          <w:lang w:eastAsia="zh-CN"/>
        </w:rPr>
        <w:t xml:space="preserve"> </w:t>
      </w:r>
      <w:r w:rsidRPr="00682521">
        <w:rPr>
          <w:noProof/>
          <w:lang w:eastAsia="zh-CN"/>
        </w:rPr>
        <w:t>duty</w:t>
      </w:r>
      <w:r w:rsidR="000C7651">
        <w:rPr>
          <w:noProof/>
          <w:lang w:eastAsia="zh-CN"/>
        </w:rPr>
        <w:t xml:space="preserve"> </w:t>
      </w:r>
      <w:r w:rsidRPr="00682521">
        <w:rPr>
          <w:noProof/>
          <w:lang w:eastAsia="zh-CN"/>
        </w:rPr>
        <w:lastRenderedPageBreak/>
        <w:t>cycle</w:t>
      </w:r>
      <w:r w:rsidR="000C7651">
        <w:rPr>
          <w:noProof/>
          <w:lang w:eastAsia="zh-CN"/>
        </w:rPr>
        <w:t xml:space="preserve"> </w:t>
      </w:r>
      <w:r w:rsidRPr="00682521">
        <w:rPr>
          <w:noProof/>
          <w:lang w:eastAsia="zh-CN"/>
        </w:rPr>
        <w:t>and</w:t>
      </w:r>
      <w:r w:rsidR="000C7651">
        <w:rPr>
          <w:noProof/>
          <w:lang w:eastAsia="zh-CN"/>
        </w:rPr>
        <w:t xml:space="preserve"> </w:t>
      </w:r>
      <w:r w:rsidRPr="00682521">
        <w:rPr>
          <w:noProof/>
          <w:lang w:eastAsia="zh-CN"/>
        </w:rPr>
        <w:t>residual</w:t>
      </w:r>
      <w:r w:rsidR="000C7651">
        <w:rPr>
          <w:noProof/>
          <w:lang w:eastAsia="zh-CN"/>
        </w:rPr>
        <w:t xml:space="preserve"> </w:t>
      </w:r>
      <w:r w:rsidRPr="00682521">
        <w:rPr>
          <w:noProof/>
          <w:lang w:eastAsia="zh-CN"/>
        </w:rPr>
        <w:t>tumor</w:t>
      </w:r>
      <w:r w:rsidR="000C7651">
        <w:rPr>
          <w:noProof/>
          <w:lang w:eastAsia="zh-CN"/>
        </w:rPr>
        <w:t xml:space="preserve"> </w:t>
      </w:r>
      <w:r w:rsidRPr="00682521">
        <w:rPr>
          <w:noProof/>
          <w:lang w:eastAsia="zh-CN"/>
        </w:rPr>
        <w:t>motion. However, this demerit is eliminated in the tumor tracking type</w:t>
      </w:r>
      <w:r w:rsidR="00B76735">
        <w:rPr>
          <w:noProof/>
          <w:lang w:eastAsia="zh-CN"/>
        </w:rPr>
        <w:t xml:space="preserve"> </w:t>
      </w:r>
      <w:r w:rsidRPr="00682521">
        <w:rPr>
          <w:noProof/>
          <w:lang w:eastAsia="zh-CN"/>
        </w:rPr>
        <w:t>of</w:t>
      </w:r>
      <w:r w:rsidR="00B76735">
        <w:rPr>
          <w:noProof/>
          <w:lang w:eastAsia="zh-CN"/>
        </w:rPr>
        <w:t xml:space="preserve"> </w:t>
      </w:r>
      <w:r w:rsidRPr="00682521">
        <w:rPr>
          <w:noProof/>
          <w:lang w:eastAsia="zh-CN"/>
        </w:rPr>
        <w:t>treatment,in</w:t>
      </w:r>
      <w:r w:rsidR="00B76735">
        <w:rPr>
          <w:noProof/>
          <w:lang w:eastAsia="zh-CN"/>
        </w:rPr>
        <w:t xml:space="preserve"> </w:t>
      </w:r>
      <w:r w:rsidRPr="00682521">
        <w:rPr>
          <w:noProof/>
          <w:lang w:eastAsia="zh-CN"/>
        </w:rPr>
        <w:t>which,the</w:t>
      </w:r>
      <w:r w:rsidR="00B76735">
        <w:rPr>
          <w:noProof/>
          <w:lang w:eastAsia="zh-CN"/>
        </w:rPr>
        <w:t xml:space="preserve"> </w:t>
      </w:r>
      <w:r w:rsidRPr="00682521">
        <w:rPr>
          <w:noProof/>
          <w:lang w:eastAsia="zh-CN"/>
        </w:rPr>
        <w:t>radiation</w:t>
      </w:r>
      <w:r w:rsidR="00B76735">
        <w:rPr>
          <w:noProof/>
          <w:lang w:eastAsia="zh-CN"/>
        </w:rPr>
        <w:t xml:space="preserve"> </w:t>
      </w:r>
      <w:r w:rsidRPr="00682521">
        <w:rPr>
          <w:noProof/>
          <w:lang w:eastAsia="zh-CN"/>
        </w:rPr>
        <w:t>beam</w:t>
      </w:r>
      <w:r w:rsidR="00B76735">
        <w:rPr>
          <w:noProof/>
          <w:lang w:eastAsia="zh-CN"/>
        </w:rPr>
        <w:t xml:space="preserve"> </w:t>
      </w:r>
      <w:r w:rsidRPr="00682521">
        <w:rPr>
          <w:noProof/>
          <w:lang w:eastAsia="zh-CN"/>
        </w:rPr>
        <w:t>is</w:t>
      </w:r>
      <w:r w:rsidR="00B76735">
        <w:rPr>
          <w:noProof/>
          <w:lang w:eastAsia="zh-CN"/>
        </w:rPr>
        <w:t xml:space="preserve"> </w:t>
      </w:r>
      <w:r w:rsidRPr="00682521">
        <w:rPr>
          <w:noProof/>
          <w:lang w:eastAsia="zh-CN"/>
        </w:rPr>
        <w:t>always</w:t>
      </w:r>
      <w:r w:rsidR="00B76735">
        <w:rPr>
          <w:noProof/>
          <w:lang w:eastAsia="zh-CN"/>
        </w:rPr>
        <w:t xml:space="preserve"> </w:t>
      </w:r>
      <w:r w:rsidRPr="00682521">
        <w:rPr>
          <w:noProof/>
          <w:lang w:eastAsia="zh-CN"/>
        </w:rPr>
        <w:t>on</w:t>
      </w:r>
      <w:r w:rsidR="00B76735">
        <w:rPr>
          <w:noProof/>
          <w:lang w:eastAsia="zh-CN"/>
        </w:rPr>
        <w:t xml:space="preserve"> </w:t>
      </w:r>
      <w:r w:rsidRPr="00682521">
        <w:rPr>
          <w:noProof/>
          <w:lang w:eastAsia="zh-CN"/>
        </w:rPr>
        <w:t xml:space="preserve">and dynamically follows the moving tumor </w:t>
      </w:r>
      <w:r w:rsidR="0025373C">
        <w:rPr>
          <w:noProof/>
          <w:lang w:eastAsia="zh-CN"/>
        </w:rPr>
        <w:t xml:space="preserve">in real time, as shown in Fig. 15 </w:t>
      </w:r>
      <w:r w:rsidRPr="00682521">
        <w:rPr>
          <w:noProof/>
          <w:lang w:eastAsia="zh-CN"/>
        </w:rPr>
        <w:t>(b).</w:t>
      </w:r>
      <w:r w:rsidR="0025373C">
        <w:rPr>
          <w:noProof/>
          <w:lang w:eastAsia="zh-CN"/>
        </w:rPr>
        <w:t xml:space="preserve"> Fig.16</w:t>
      </w:r>
      <w:r w:rsidR="007D02D9">
        <w:rPr>
          <w:noProof/>
          <w:lang w:eastAsia="zh-CN"/>
        </w:rPr>
        <w:t xml:space="preserve"> </w:t>
      </w:r>
      <w:r w:rsidR="007D02D9">
        <w:rPr>
          <w:rFonts w:hint="eastAsia"/>
          <w:noProof/>
          <w:lang w:eastAsia="zh-CN"/>
        </w:rPr>
        <w:t>show</w:t>
      </w:r>
      <w:r w:rsidR="007D02D9">
        <w:rPr>
          <w:noProof/>
          <w:lang w:eastAsia="zh-CN"/>
        </w:rPr>
        <w:t xml:space="preserve">s </w:t>
      </w:r>
      <w:r w:rsidR="007D02D9">
        <w:rPr>
          <w:rFonts w:hint="eastAsia"/>
          <w:noProof/>
          <w:lang w:eastAsia="zh-CN"/>
        </w:rPr>
        <w:t>a</w:t>
      </w:r>
      <w:r w:rsidR="007D02D9">
        <w:rPr>
          <w:noProof/>
          <w:lang w:eastAsia="zh-CN"/>
        </w:rPr>
        <w:t xml:space="preserve"> real </w:t>
      </w:r>
      <w:r w:rsidR="007D02D9" w:rsidRPr="007D02D9">
        <w:rPr>
          <w:noProof/>
          <w:lang w:eastAsia="zh-CN"/>
        </w:rPr>
        <w:t xml:space="preserve">Motion-adaptive radiotherapy </w:t>
      </w:r>
      <w:r w:rsidR="007D02D9">
        <w:rPr>
          <w:noProof/>
          <w:lang w:eastAsia="zh-CN"/>
        </w:rPr>
        <w:t xml:space="preserve">system </w:t>
      </w:r>
      <w:r w:rsidR="007D02D9" w:rsidRPr="007D02D9">
        <w:rPr>
          <w:noProof/>
          <w:lang w:eastAsia="zh-CN"/>
        </w:rPr>
        <w:t>based on radar respiration sensing</w:t>
      </w:r>
      <w:r w:rsidR="007D02D9">
        <w:rPr>
          <w:noProof/>
          <w:lang w:eastAsia="zh-CN"/>
        </w:rPr>
        <w:t>.</w:t>
      </w:r>
    </w:p>
    <w:p w14:paraId="472F81D0" w14:textId="7DF7153F" w:rsidR="00AA1754" w:rsidRDefault="00AA1754" w:rsidP="00682521">
      <w:pPr>
        <w:ind w:firstLineChars="100" w:firstLine="240"/>
        <w:rPr>
          <w:noProof/>
          <w:lang w:eastAsia="zh-CN"/>
        </w:rPr>
      </w:pPr>
      <w:r>
        <w:rPr>
          <w:noProof/>
          <w:lang w:eastAsia="zh-CN"/>
        </w:rPr>
        <w:drawing>
          <wp:inline distT="0" distB="0" distL="0" distR="0" wp14:anchorId="1E1B5E47" wp14:editId="63110915">
            <wp:extent cx="5486400" cy="288988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889885"/>
                    </a:xfrm>
                    <a:prstGeom prst="rect">
                      <a:avLst/>
                    </a:prstGeom>
                  </pic:spPr>
                </pic:pic>
              </a:graphicData>
            </a:graphic>
          </wp:inline>
        </w:drawing>
      </w:r>
    </w:p>
    <w:p w14:paraId="66795428" w14:textId="77777777" w:rsidR="0025373C" w:rsidRPr="00A2206E" w:rsidRDefault="0025373C" w:rsidP="0025373C">
      <w:pPr>
        <w:ind w:firstLineChars="100" w:firstLine="240"/>
        <w:rPr>
          <w:noProof/>
          <w:lang w:eastAsia="zh-CN"/>
        </w:rPr>
      </w:pPr>
      <w:r>
        <w:rPr>
          <w:rFonts w:hint="eastAsia"/>
          <w:noProof/>
          <w:lang w:eastAsia="zh-CN"/>
        </w:rPr>
        <w:t>F</w:t>
      </w:r>
      <w:r>
        <w:rPr>
          <w:noProof/>
          <w:lang w:eastAsia="zh-CN"/>
        </w:rPr>
        <w:t xml:space="preserve">ig.16 </w:t>
      </w:r>
      <w:r>
        <w:rPr>
          <w:rFonts w:hint="eastAsia"/>
          <w:noProof/>
          <w:lang w:eastAsia="zh-CN"/>
        </w:rPr>
        <w:t>a</w:t>
      </w:r>
      <w:r>
        <w:rPr>
          <w:noProof/>
          <w:lang w:eastAsia="zh-CN"/>
        </w:rPr>
        <w:t xml:space="preserve"> real </w:t>
      </w:r>
      <w:r w:rsidRPr="007D02D9">
        <w:rPr>
          <w:noProof/>
          <w:lang w:eastAsia="zh-CN"/>
        </w:rPr>
        <w:t xml:space="preserve">Motion-adaptive radiotherapy </w:t>
      </w:r>
      <w:r>
        <w:rPr>
          <w:noProof/>
          <w:lang w:eastAsia="zh-CN"/>
        </w:rPr>
        <w:t xml:space="preserve">system </w:t>
      </w:r>
      <w:r w:rsidRPr="007D02D9">
        <w:rPr>
          <w:noProof/>
          <w:lang w:eastAsia="zh-CN"/>
        </w:rPr>
        <w:t>based on radar respiration sensing</w:t>
      </w:r>
      <w:r>
        <w:rPr>
          <w:noProof/>
          <w:lang w:eastAsia="zh-CN"/>
        </w:rPr>
        <w:t>.</w:t>
      </w:r>
    </w:p>
    <w:p w14:paraId="0AF70940" w14:textId="0CB7879E" w:rsidR="0025373C" w:rsidRDefault="0025373C" w:rsidP="0025373C">
      <w:pPr>
        <w:jc w:val="center"/>
        <w:rPr>
          <w:noProof/>
          <w:lang w:eastAsia="zh-CN"/>
        </w:rPr>
      </w:pPr>
    </w:p>
    <w:p w14:paraId="341B88E3" w14:textId="75084231" w:rsidR="00097FE8" w:rsidRDefault="00DA76FD" w:rsidP="00DA76FD">
      <w:pPr>
        <w:pStyle w:val="21"/>
        <w:numPr>
          <w:ilvl w:val="0"/>
          <w:numId w:val="5"/>
        </w:numPr>
      </w:pPr>
      <w:r w:rsidRPr="00DA76FD">
        <w:t>Vital sign monitoring through</w:t>
      </w:r>
      <w:r w:rsidRPr="00DA76FD">
        <w:rPr>
          <w:rFonts w:hint="eastAsia"/>
        </w:rPr>
        <w:t xml:space="preserve"> </w:t>
      </w:r>
      <w:r w:rsidR="008717FC">
        <w:rPr>
          <w:rFonts w:hint="eastAsia"/>
        </w:rPr>
        <w:t>F</w:t>
      </w:r>
      <w:r w:rsidR="008717FC">
        <w:t>MCW radar</w:t>
      </w:r>
    </w:p>
    <w:p w14:paraId="7EF28C4A" w14:textId="2C9BCE5A" w:rsidR="008717FC" w:rsidRDefault="008717FC" w:rsidP="008717FC">
      <w:pPr>
        <w:pStyle w:val="31"/>
      </w:pPr>
      <w:r>
        <w:rPr>
          <w:rFonts w:hint="eastAsia"/>
        </w:rPr>
        <w:t>3</w:t>
      </w:r>
      <w:r>
        <w:t xml:space="preserve">.1 </w:t>
      </w:r>
      <w:r w:rsidRPr="00D44D86">
        <w:t>Composition of FMCW radar system</w:t>
      </w:r>
    </w:p>
    <w:p w14:paraId="05F98E96" w14:textId="77777777" w:rsidR="008717FC" w:rsidRDefault="008717FC" w:rsidP="008717FC">
      <w:r w:rsidRPr="00105F32">
        <w:t>The composition of FMCW radar system mainly includes: sawtooth wave signal generator, transceiver module, digital-to-analog converter, digital signal processor and controller. The signal is generated by the sawtooth wave signal generator, passe</w:t>
      </w:r>
      <w:r>
        <w:rPr>
          <w:rFonts w:hint="eastAsia"/>
        </w:rPr>
        <w:t>d</w:t>
      </w:r>
      <w:r>
        <w:t xml:space="preserve"> </w:t>
      </w:r>
      <w:r w:rsidRPr="00105F32">
        <w:t xml:space="preserve">through the frequency multiplier and the power amplifier in turn, and transmitted by the transmitting antenna. The electromagnetic wave is reflected by the object and received by the receiving antenna. The received signal is mixed with the transmitted signal after passing through a low-noise amplifier to obtain an intermediate frequency signal. Finally, the intermediate frequency signal is filtered and ADC sampled sequentially, and then input to the back end for further signal processing. </w:t>
      </w:r>
      <w:r>
        <w:t>The</w:t>
      </w:r>
      <w:r w:rsidRPr="00105F32">
        <w:t xml:space="preserve"> block diagram of </w:t>
      </w:r>
      <w:r>
        <w:t>a t</w:t>
      </w:r>
      <w:r w:rsidRPr="00105F32">
        <w:t>ypical</w:t>
      </w:r>
      <w:r>
        <w:t xml:space="preserve"> </w:t>
      </w:r>
      <w:r w:rsidRPr="00105F32">
        <w:t>FMCW radar system is shown in Figure 2</w:t>
      </w:r>
      <w:r>
        <w:t>.</w:t>
      </w:r>
      <w:r w:rsidRPr="00105F32">
        <w:t>1.</w:t>
      </w:r>
    </w:p>
    <w:p w14:paraId="51DFB25C" w14:textId="77777777" w:rsidR="008717FC" w:rsidRDefault="008717FC" w:rsidP="008717FC">
      <w:pPr>
        <w:spacing w:line="312" w:lineRule="auto"/>
        <w:jc w:val="center"/>
      </w:pPr>
      <w:r>
        <w:rPr>
          <w:noProof/>
          <w:lang w:eastAsia="zh-CN"/>
        </w:rPr>
        <w:lastRenderedPageBreak/>
        <w:drawing>
          <wp:inline distT="0" distB="0" distL="0" distR="0" wp14:anchorId="25984E4A" wp14:editId="5F002FCB">
            <wp:extent cx="5400040" cy="173164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731645"/>
                    </a:xfrm>
                    <a:prstGeom prst="rect">
                      <a:avLst/>
                    </a:prstGeom>
                  </pic:spPr>
                </pic:pic>
              </a:graphicData>
            </a:graphic>
          </wp:inline>
        </w:drawing>
      </w:r>
    </w:p>
    <w:p w14:paraId="0DCA5129" w14:textId="77777777" w:rsidR="008717FC" w:rsidRPr="000C6C3F" w:rsidRDefault="008717FC" w:rsidP="008717FC">
      <w:pPr>
        <w:spacing w:afterLines="50" w:after="120" w:line="312" w:lineRule="auto"/>
        <w:ind w:firstLine="420"/>
        <w:jc w:val="center"/>
        <w:rPr>
          <w:sz w:val="22"/>
        </w:rPr>
      </w:pPr>
      <w:r w:rsidRPr="000926E3">
        <w:rPr>
          <w:rFonts w:hint="eastAsia"/>
          <w:sz w:val="22"/>
        </w:rPr>
        <w:t>F</w:t>
      </w:r>
      <w:r w:rsidRPr="000926E3">
        <w:rPr>
          <w:sz w:val="22"/>
        </w:rPr>
        <w:t>ig. 2</w:t>
      </w:r>
      <w:r>
        <w:rPr>
          <w:sz w:val="22"/>
        </w:rPr>
        <w:t>.</w:t>
      </w:r>
      <w:r w:rsidRPr="000926E3">
        <w:rPr>
          <w:sz w:val="22"/>
        </w:rPr>
        <w:t>1. Block diagram of a typical FMCW radar system</w:t>
      </w:r>
    </w:p>
    <w:p w14:paraId="704814B4" w14:textId="77777777" w:rsidR="008717FC" w:rsidRDefault="008717FC" w:rsidP="008717FC"/>
    <w:p w14:paraId="03F134A5" w14:textId="0445502D" w:rsidR="008717FC" w:rsidRDefault="008717FC" w:rsidP="00BE0610">
      <w:pPr>
        <w:pStyle w:val="31"/>
        <w:numPr>
          <w:ilvl w:val="1"/>
          <w:numId w:val="5"/>
        </w:numPr>
      </w:pPr>
      <w:r w:rsidRPr="00D44D86">
        <w:t>Analysis of FMCW Radar IF Signal</w:t>
      </w:r>
    </w:p>
    <w:p w14:paraId="40D9BE30" w14:textId="0C918A5C" w:rsidR="00563709" w:rsidRDefault="00563709" w:rsidP="00563709">
      <w:pPr>
        <w:ind w:firstLine="420"/>
      </w:pPr>
      <w:r w:rsidRPr="00632E6A">
        <w:rPr>
          <w:rFonts w:hint="eastAsia"/>
        </w:rPr>
        <w:t>F</w:t>
      </w:r>
      <w:r w:rsidRPr="00632E6A">
        <w:t>or FMCW radar, a variety of modulations is possible</w:t>
      </w:r>
      <w:r>
        <w:t>.</w:t>
      </w:r>
      <w:r w:rsidRPr="00632E6A">
        <w:t xml:space="preserve"> </w:t>
      </w:r>
      <w:r>
        <w:t>T</w:t>
      </w:r>
      <w:r w:rsidRPr="00632E6A">
        <w:t>he transmitter frequency can slew up and down as follow</w:t>
      </w:r>
      <w:r>
        <w:t>s: S</w:t>
      </w:r>
      <w:r w:rsidRPr="00653AC7">
        <w:t>ine wave,</w:t>
      </w:r>
      <w:r>
        <w:t xml:space="preserve"> </w:t>
      </w:r>
      <w:r w:rsidRPr="00653AC7">
        <w:t>Sawtooth wave,</w:t>
      </w:r>
      <w:r>
        <w:t xml:space="preserve"> </w:t>
      </w:r>
      <w:r w:rsidRPr="00653AC7">
        <w:t>Triangle wave, Square wave</w:t>
      </w:r>
      <w:r>
        <w:t xml:space="preserve">, etc. </w:t>
      </w:r>
    </w:p>
    <w:p w14:paraId="7C621325" w14:textId="77777777" w:rsidR="00563709" w:rsidRDefault="00563709" w:rsidP="00563709">
      <w:pPr>
        <w:ind w:firstLine="420"/>
      </w:pPr>
      <w:r w:rsidRPr="00B84502">
        <w:t>Sawtooth modulation is the most used in FMCW radars</w:t>
      </w:r>
      <w:r>
        <w:t xml:space="preserve">, </w:t>
      </w:r>
      <w:r w:rsidRPr="00421879">
        <w:t>so the following analysis is based on the sawtooth wave</w:t>
      </w:r>
      <w:r>
        <w:rPr>
          <w:rFonts w:hint="eastAsia"/>
        </w:rPr>
        <w:t>.</w:t>
      </w:r>
    </w:p>
    <w:p w14:paraId="59857F3B" w14:textId="77777777" w:rsidR="00563709" w:rsidRDefault="00563709" w:rsidP="00563709">
      <w:pPr>
        <w:spacing w:line="312" w:lineRule="auto"/>
        <w:jc w:val="center"/>
      </w:pPr>
    </w:p>
    <w:p w14:paraId="716EDFF5" w14:textId="77777777" w:rsidR="00563709" w:rsidRDefault="00563709" w:rsidP="00563709">
      <w:pPr>
        <w:spacing w:line="312" w:lineRule="auto"/>
        <w:jc w:val="center"/>
      </w:pPr>
      <w:r>
        <w:rPr>
          <w:noProof/>
          <w:lang w:eastAsia="zh-CN"/>
        </w:rPr>
        <w:drawing>
          <wp:inline distT="0" distB="0" distL="0" distR="0" wp14:anchorId="7ADE4E8D" wp14:editId="3D787A1F">
            <wp:extent cx="4109357" cy="122546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789" cy="1233643"/>
                    </a:xfrm>
                    <a:prstGeom prst="rect">
                      <a:avLst/>
                    </a:prstGeom>
                  </pic:spPr>
                </pic:pic>
              </a:graphicData>
            </a:graphic>
          </wp:inline>
        </w:drawing>
      </w:r>
    </w:p>
    <w:p w14:paraId="4592BEED" w14:textId="77777777" w:rsidR="00563709" w:rsidRPr="000C6C3F" w:rsidRDefault="00563709" w:rsidP="00563709">
      <w:pPr>
        <w:spacing w:afterLines="50" w:after="120" w:line="312" w:lineRule="auto"/>
        <w:ind w:firstLine="420"/>
        <w:jc w:val="center"/>
        <w:rPr>
          <w:sz w:val="22"/>
        </w:rPr>
      </w:pPr>
      <w:r w:rsidRPr="000926E3">
        <w:rPr>
          <w:rFonts w:hint="eastAsia"/>
          <w:sz w:val="22"/>
        </w:rPr>
        <w:t>F</w:t>
      </w:r>
      <w:r w:rsidRPr="000926E3">
        <w:rPr>
          <w:sz w:val="22"/>
        </w:rPr>
        <w:t>ig. 2</w:t>
      </w:r>
      <w:r>
        <w:rPr>
          <w:sz w:val="22"/>
        </w:rPr>
        <w:t>.2</w:t>
      </w:r>
      <w:r w:rsidRPr="000926E3">
        <w:rPr>
          <w:sz w:val="22"/>
        </w:rPr>
        <w:t>. Block diagram of a typical FMCW radar system</w:t>
      </w:r>
    </w:p>
    <w:p w14:paraId="29B36CEE" w14:textId="77777777" w:rsidR="00563709" w:rsidRDefault="00563709" w:rsidP="00563709">
      <w:pPr>
        <w:ind w:firstLine="420"/>
      </w:pPr>
      <w:r w:rsidRPr="00A52A8B">
        <w:t>The sawtooth wave of FMCW radar is a frequency linear modulation method. The frequency of electromagnetic waves changes linearly with time. The schematic diagram is shown in Figure 2</w:t>
      </w:r>
      <w:r>
        <w:t>.</w:t>
      </w:r>
      <w:r w:rsidRPr="00A52A8B">
        <w:t>2. Figure 2</w:t>
      </w:r>
      <w:r>
        <w:rPr>
          <w:rFonts w:hint="eastAsia"/>
        </w:rPr>
        <w:t>.</w:t>
      </w:r>
      <w:r w:rsidRPr="00A52A8B">
        <w:t>2</w:t>
      </w:r>
      <w:r>
        <w:t xml:space="preserve"> (a)</w:t>
      </w:r>
      <w:r w:rsidRPr="00A52A8B">
        <w:t xml:space="preserve"> shows the time domain representation. The transmitted signal in a cycle is usually called a chirp. Figure 2</w:t>
      </w:r>
      <w:r>
        <w:t>.</w:t>
      </w:r>
      <w:r w:rsidRPr="00A52A8B">
        <w:t>2</w:t>
      </w:r>
      <w:r>
        <w:t xml:space="preserve"> (b) </w:t>
      </w:r>
      <w:r w:rsidRPr="00A52A8B">
        <w:t>shows the frequency-time diagram of a chirp.</w:t>
      </w:r>
    </w:p>
    <w:p w14:paraId="6366B057" w14:textId="77777777" w:rsidR="00563709" w:rsidRDefault="00563709" w:rsidP="00563709">
      <w:pPr>
        <w:spacing w:afterLines="50" w:after="120"/>
        <w:ind w:firstLine="420"/>
      </w:pPr>
      <w:r>
        <w:rPr>
          <w:rFonts w:hint="eastAsia"/>
        </w:rPr>
        <w:t>D</w:t>
      </w:r>
      <w:r>
        <w:t xml:space="preserve">enote </w:t>
      </w:r>
      <m:oMath>
        <m:sSub>
          <m:sSubPr>
            <m:ctrlPr>
              <w:rPr>
                <w:rFonts w:ascii="Cambria Math" w:hAnsi="Cambria Math"/>
              </w:rPr>
            </m:ctrlPr>
          </m:sSubPr>
          <m:e>
            <m:r>
              <w:rPr>
                <w:rFonts w:ascii="Cambria Math" w:hAnsi="Cambria Math"/>
              </w:rPr>
              <m:t>T</m:t>
            </m:r>
          </m:e>
          <m:sub>
            <m:r>
              <w:rPr>
                <w:rFonts w:ascii="Cambria Math" w:hAnsi="Cambria Math"/>
              </w:rPr>
              <m:t>c</m:t>
            </m:r>
          </m:sub>
        </m:sSub>
        <m:r>
          <w:rPr>
            <w:rFonts w:ascii="Cambria Math" w:hAnsi="Cambria Math"/>
          </w:rPr>
          <m:t xml:space="preserve"> </m:t>
        </m:r>
      </m:oMath>
      <w:r>
        <w:t xml:space="preserve">as the chirp repetition period, </w:t>
      </w:r>
      <m:oMath>
        <m:r>
          <w:rPr>
            <w:rFonts w:ascii="Cambria Math" w:hAnsi="Cambria Math"/>
          </w:rPr>
          <m:t>B</m:t>
        </m:r>
      </m:oMath>
      <w:r>
        <w:rPr>
          <w:rFonts w:hint="eastAsia"/>
        </w:rPr>
        <w:t xml:space="preserve"> </w:t>
      </w:r>
      <w:r>
        <w:t xml:space="preserve">is the bandwidth of the chirp, </w:t>
      </w:r>
      <m:oMath>
        <m:r>
          <w:rPr>
            <w:rFonts w:ascii="Cambria Math" w:hAnsi="Cambria Math"/>
          </w:rPr>
          <m:t>S=B/</m:t>
        </m:r>
        <m:sSub>
          <m:sSubPr>
            <m:ctrlPr>
              <w:rPr>
                <w:rFonts w:ascii="Cambria Math" w:hAnsi="Cambria Math"/>
              </w:rPr>
            </m:ctrlPr>
          </m:sSubPr>
          <m:e>
            <m:r>
              <w:rPr>
                <w:rFonts w:ascii="Cambria Math" w:hAnsi="Cambria Math"/>
              </w:rPr>
              <m:t>T</m:t>
            </m:r>
          </m:e>
          <m:sub>
            <m:r>
              <w:rPr>
                <w:rFonts w:ascii="Cambria Math" w:hAnsi="Cambria Math"/>
              </w:rPr>
              <m:t>c</m:t>
            </m:r>
          </m:sub>
        </m:sSub>
        <m:r>
          <w:rPr>
            <w:rFonts w:ascii="Cambria Math" w:hAnsi="Cambria Math"/>
          </w:rPr>
          <m:t xml:space="preserve"> </m:t>
        </m:r>
        <m:r>
          <m:rPr>
            <m:sty m:val="p"/>
          </m:rPr>
          <w:rPr>
            <w:rFonts w:ascii="Cambria Math" w:hAnsi="Cambria Math"/>
          </w:rPr>
          <m:t>is the slope of the frequency modulation</m:t>
        </m:r>
      </m:oMath>
      <w:r>
        <w:rPr>
          <w:rFonts w:hint="eastAsia"/>
        </w:rPr>
        <w:t>.</w:t>
      </w:r>
      <w:r>
        <w:t xml:space="preserve"> The mathematical expression for the </w:t>
      </w:r>
      <w:r w:rsidRPr="00E77379">
        <w:t>transmitted signal</w:t>
      </w:r>
      <w:r>
        <w:t xml:space="preserve"> within one frequency ramp interval is:</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78"/>
        <w:gridCol w:w="7664"/>
        <w:gridCol w:w="498"/>
      </w:tblGrid>
      <w:tr w:rsidR="00563709" w:rsidRPr="002952B1" w14:paraId="02E3170B" w14:textId="77777777" w:rsidTr="00825532">
        <w:trPr>
          <w:jc w:val="center"/>
        </w:trPr>
        <w:tc>
          <w:tcPr>
            <w:tcW w:w="461" w:type="dxa"/>
            <w:tcMar>
              <w:top w:w="60" w:type="dxa"/>
              <w:bottom w:w="60" w:type="dxa"/>
            </w:tcMar>
            <w:vAlign w:val="center"/>
          </w:tcPr>
          <w:p w14:paraId="7587D730" w14:textId="77777777" w:rsidR="00563709" w:rsidRPr="002952B1" w:rsidRDefault="00563709" w:rsidP="00825532">
            <w:pPr>
              <w:rPr>
                <w:rFonts w:ascii="Times New Roman" w:hAnsi="Times New Roman"/>
              </w:rPr>
            </w:pPr>
          </w:p>
        </w:tc>
        <w:tc>
          <w:tcPr>
            <w:tcW w:w="7385" w:type="dxa"/>
            <w:tcMar>
              <w:top w:w="60" w:type="dxa"/>
              <w:bottom w:w="60" w:type="dxa"/>
            </w:tcMar>
            <w:vAlign w:val="center"/>
          </w:tcPr>
          <w:p w14:paraId="7757479E" w14:textId="77777777" w:rsidR="00563709" w:rsidRPr="002952B1" w:rsidRDefault="00B07AFE" w:rsidP="00825532">
            <w:pPr>
              <w:jc w:val="center"/>
              <w:rPr>
                <w:rFonts w:ascii="Times New Roman" w:hAnsi="Times New Roman"/>
              </w:rPr>
            </w:pPr>
            <m:oMathPara>
              <m:oMath>
                <m:sSub>
                  <m:sSubPr>
                    <m:ctrlPr>
                      <w:rPr>
                        <w:rFonts w:ascii="Cambria Math" w:hAnsi="Cambria Math"/>
                      </w:rPr>
                    </m:ctrlPr>
                  </m:sSubPr>
                  <m:e>
                    <m:r>
                      <w:rPr>
                        <w:rFonts w:ascii="Cambria Math" w:hAnsi="Cambria Math"/>
                      </w:rPr>
                      <m:t>s</m:t>
                    </m:r>
                  </m:e>
                  <m:sub>
                    <m:r>
                      <m:rPr>
                        <m:sty m:val="p"/>
                      </m:rPr>
                      <w:rPr>
                        <w:rFonts w:ascii="Cambria Math" w:hAnsi="Cambria Math"/>
                      </w:rPr>
                      <m:t>Tx</m:t>
                    </m:r>
                  </m:sub>
                </m:sSub>
                <m:d>
                  <m:dPr>
                    <m:ctrlPr>
                      <w:rPr>
                        <w:rFonts w:ascii="Cambria Math" w:hAnsi="Cambria Math"/>
                      </w:rPr>
                    </m:ctrlPr>
                  </m:dPr>
                  <m:e>
                    <m:r>
                      <w:rPr>
                        <w:rFonts w:ascii="Cambria Math" w:hAnsi="Cambria Math"/>
                      </w:rPr>
                      <m:t>t</m:t>
                    </m:r>
                  </m:e>
                </m:d>
                <m:r>
                  <m:rPr>
                    <m:sty m:val="p"/>
                  </m:rPr>
                  <w:rPr>
                    <w:rFonts w:ascii="Cambria Math" w:hAnsi="Cambria Math"/>
                  </w:rPr>
                  <m:t>=exp⁡(j(2π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r>
                  <m:rPr>
                    <m:sty m:val="p"/>
                  </m:rPr>
                  <w:rPr>
                    <w:rFonts w:ascii="Cambria Math" w:hAnsi="Cambria Math"/>
                  </w:rPr>
                  <m:t>+πS</m:t>
                </m:r>
                <m:sSup>
                  <m:sSupPr>
                    <m:ctrlPr>
                      <w:rPr>
                        <w:rFonts w:ascii="Cambria Math" w:hAnsi="Cambria Math"/>
                        <w:i/>
                      </w:rPr>
                    </m:ctrlPr>
                  </m:sSupPr>
                  <m:e>
                    <m:r>
                      <w:rPr>
                        <w:rFonts w:ascii="Cambria Math" w:hAnsi="Cambria Math"/>
                      </w:rPr>
                      <m:t>t</m:t>
                    </m:r>
                  </m:e>
                  <m:sup>
                    <m:r>
                      <w:rPr>
                        <w:rFonts w:ascii="Cambria Math" w:hAnsi="Cambria Math"/>
                      </w:rPr>
                      <m:t>2</m:t>
                    </m:r>
                  </m:sup>
                </m:sSup>
                <m:r>
                  <m:rPr>
                    <m:sty m:val="p"/>
                  </m:rPr>
                  <w:rPr>
                    <w:rFonts w:ascii="Cambria Math" w:hAnsi="Cambria Math"/>
                  </w:rPr>
                  <m:t>+</m:t>
                </m:r>
                <m:r>
                  <w:rPr>
                    <w:rFonts w:ascii="Cambria Math" w:hAnsi="Cambria Math"/>
                  </w:rPr>
                  <m:t>ϕ</m:t>
                </m:r>
                <m:r>
                  <m:rPr>
                    <m:sty m:val="p"/>
                  </m:rPr>
                  <w:rPr>
                    <w:rFonts w:ascii="Cambria Math" w:hAnsi="Cambria Math"/>
                  </w:rPr>
                  <m:t>))</m:t>
                </m:r>
              </m:oMath>
            </m:oMathPara>
          </w:p>
        </w:tc>
        <w:tc>
          <w:tcPr>
            <w:tcW w:w="460" w:type="dxa"/>
            <w:tcMar>
              <w:top w:w="60" w:type="dxa"/>
              <w:bottom w:w="60" w:type="dxa"/>
            </w:tcMar>
            <w:vAlign w:val="center"/>
          </w:tcPr>
          <w:p w14:paraId="6A6369EA" w14:textId="77777777" w:rsidR="00563709" w:rsidRPr="002952B1" w:rsidRDefault="00563709" w:rsidP="00825532">
            <w:pPr>
              <w:jc w:val="right"/>
              <w:rPr>
                <w:rFonts w:ascii="Times New Roman" w:hAnsi="Times New Roman"/>
              </w:rPr>
            </w:pPr>
            <w:r w:rsidRPr="002952B1">
              <w:fldChar w:fldCharType="begin"/>
            </w:r>
            <w:r w:rsidRPr="002952B1">
              <w:rPr>
                <w:rFonts w:ascii="Times New Roman" w:hAnsi="Times New Roman"/>
              </w:rPr>
              <w:instrText xml:space="preserve"> MACROBUTTON MTPlaceRef \* MERGEFORMAT </w:instrText>
            </w:r>
            <w:r w:rsidRPr="002952B1">
              <w:fldChar w:fldCharType="begin"/>
            </w:r>
            <w:r w:rsidRPr="002952B1">
              <w:rPr>
                <w:rFonts w:ascii="Times New Roman" w:hAnsi="Times New Roman"/>
              </w:rPr>
              <w:instrText xml:space="preserve"> SEQ MTEqn \h \* MERGEFORMAT </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MTSec \c \* Arabic \* MERGEFORMAT </w:instrText>
            </w:r>
            <w:r w:rsidRPr="002952B1">
              <w:fldChar w:fldCharType="separate"/>
            </w:r>
            <w:r>
              <w:rPr>
                <w:rFonts w:ascii="Times New Roman" w:hAnsi="Times New Roman"/>
                <w:noProof/>
              </w:rPr>
              <w:instrText>2</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MTEqn \c \* Arabic \* MERGEFORMAT </w:instrText>
            </w:r>
            <w:r w:rsidRPr="002952B1">
              <w:fldChar w:fldCharType="separate"/>
            </w:r>
            <w:r>
              <w:rPr>
                <w:rFonts w:ascii="Times New Roman" w:hAnsi="Times New Roman"/>
                <w:noProof/>
              </w:rPr>
              <w:instrText>1</w:instrText>
            </w:r>
            <w:r w:rsidRPr="002952B1">
              <w:fldChar w:fldCharType="end"/>
            </w:r>
            <w:r w:rsidRPr="002952B1">
              <w:rPr>
                <w:rFonts w:ascii="Times New Roman" w:hAnsi="Times New Roman"/>
              </w:rPr>
              <w:instrText>)</w:instrText>
            </w:r>
            <w:r w:rsidRPr="002952B1">
              <w:fldChar w:fldCharType="end"/>
            </w:r>
          </w:p>
        </w:tc>
      </w:tr>
    </w:tbl>
    <w:p w14:paraId="5CF7BD16" w14:textId="77777777" w:rsidR="00563709" w:rsidRPr="002952B1" w:rsidRDefault="00563709" w:rsidP="00563709">
      <w:pPr>
        <w:spacing w:beforeLines="50" w:before="120" w:afterLines="50" w:after="120"/>
      </w:pPr>
      <w:r>
        <w:rPr>
          <w:rFonts w:hint="eastAsia"/>
        </w:rPr>
        <w:t>w</w:t>
      </w:r>
      <w:r>
        <w:t xml:space="preserve">here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Pr>
          <w:rFonts w:hint="eastAsia"/>
        </w:rPr>
        <w:t xml:space="preserve"> </w:t>
      </w:r>
      <w:r>
        <w:t xml:space="preserve">is the center frequency of the frequency ramp, </w:t>
      </w:r>
      <m:oMath>
        <m:r>
          <w:rPr>
            <w:rFonts w:ascii="Cambria Math" w:hAnsi="Cambria Math"/>
          </w:rPr>
          <m:t>ϕ</m:t>
        </m:r>
      </m:oMath>
      <w:r>
        <w:rPr>
          <w:rFonts w:hint="eastAsia"/>
        </w:rPr>
        <w:t xml:space="preserve"> </w:t>
      </w:r>
      <w:r>
        <w:t>is the i</w:t>
      </w:r>
      <w:r w:rsidRPr="00E56935">
        <w:t>nitial phase residual</w:t>
      </w:r>
      <w:r>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m:t>
        </m:r>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/2]</m:t>
        </m:r>
      </m:oMath>
      <w:r>
        <w:t>.</w:t>
      </w:r>
      <w:r w:rsidRPr="00F62F49">
        <w:t xml:space="preserve"> Suppose</w:t>
      </w:r>
      <w:r>
        <w:t xml:space="preserve"> that </w:t>
      </w:r>
      <w:r w:rsidRPr="00F62F49">
        <w:t xml:space="preserve">there is a reflection point, and its distance from the radar as a function of time is </w:t>
      </w:r>
      <m:oMath>
        <m:r>
          <w:rPr>
            <w:rFonts w:ascii="Cambria Math" w:hAnsi="Cambria Math"/>
          </w:rPr>
          <m:t>R(τ)</m:t>
        </m:r>
      </m:oMath>
      <w:r w:rsidRPr="00F62F49">
        <w:t xml:space="preserve">. Assuming that the movement of the scattering point is relatively slow, </w:t>
      </w:r>
      <w:r>
        <w:t xml:space="preserve">thus </w:t>
      </w:r>
      <m:oMath>
        <m:r>
          <w:rPr>
            <w:rFonts w:ascii="Cambria Math" w:hAnsi="Cambria Math"/>
          </w:rPr>
          <m:t>R(τ)</m:t>
        </m:r>
      </m:oMath>
      <w:r>
        <w:rPr>
          <w:rFonts w:hint="eastAsia"/>
        </w:rPr>
        <w:t xml:space="preserve"> </w:t>
      </w:r>
      <w:r w:rsidRPr="00F62F49">
        <w:t xml:space="preserve">can be regarded as a constant within a certain period. This is a </w:t>
      </w:r>
      <w:r w:rsidRPr="00F62F49">
        <w:lastRenderedPageBreak/>
        <w:t xml:space="preserve">"stop-and-go" hypothesis, which is extremely common when dealing with slow moving targets. Therefore, for the scattering point </w:t>
      </w:r>
      <w:r>
        <w:t xml:space="preserve">located </w:t>
      </w:r>
      <w:r w:rsidRPr="00F62F49">
        <w:t xml:space="preserve">at </w:t>
      </w:r>
      <m:oMath>
        <m:r>
          <w:rPr>
            <w:rFonts w:ascii="Cambria Math" w:hAnsi="Cambria Math"/>
          </w:rPr>
          <m:t>R(τ)</m:t>
        </m:r>
      </m:oMath>
      <w:r w:rsidRPr="00F62F49">
        <w:t xml:space="preserve">, the echo signal received by the FMCW radar is a function of the time delay </w:t>
      </w:r>
      <m:oMath>
        <m:r>
          <m:rPr>
            <m:sty m:val="p"/>
          </m:rPr>
          <w:rPr>
            <w:rFonts w:ascii="Cambria Math" w:hAnsi="Cambria Math"/>
          </w:rPr>
          <m:t>Δ</m:t>
        </m:r>
        <m:r>
          <w:rPr>
            <w:rFonts w:ascii="Cambria Math" w:hAnsi="Cambria Math"/>
          </w:rPr>
          <m:t>t</m:t>
        </m:r>
      </m:oMath>
      <w:r w:rsidRPr="00F62F49">
        <w:t xml:space="preserve"> and a certain amplitude attenuation </w:t>
      </w:r>
      <m:oMath>
        <m:r>
          <w:rPr>
            <w:rFonts w:ascii="Cambria Math" w:hAnsi="Cambria Math"/>
          </w:rPr>
          <m:t>σ</m:t>
        </m:r>
      </m:oMath>
      <w:r w:rsidRPr="00F62F49">
        <w:t xml:space="preserve"> of the transmitted signal. Among them, the time delay is:</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78"/>
        <w:gridCol w:w="7664"/>
        <w:gridCol w:w="498"/>
      </w:tblGrid>
      <w:tr w:rsidR="00563709" w:rsidRPr="002952B1" w14:paraId="0C7D105B" w14:textId="77777777" w:rsidTr="00825532">
        <w:trPr>
          <w:jc w:val="center"/>
        </w:trPr>
        <w:tc>
          <w:tcPr>
            <w:tcW w:w="471" w:type="dxa"/>
            <w:tcMar>
              <w:top w:w="60" w:type="dxa"/>
              <w:bottom w:w="60" w:type="dxa"/>
            </w:tcMar>
            <w:vAlign w:val="center"/>
          </w:tcPr>
          <w:p w14:paraId="271DE8C3" w14:textId="77777777" w:rsidR="00563709" w:rsidRPr="002952B1" w:rsidRDefault="00563709" w:rsidP="00825532">
            <w:pPr>
              <w:rPr>
                <w:rFonts w:ascii="Times New Roman" w:hAnsi="Times New Roman"/>
              </w:rPr>
            </w:pPr>
          </w:p>
        </w:tc>
        <w:tc>
          <w:tcPr>
            <w:tcW w:w="7543" w:type="dxa"/>
            <w:tcMar>
              <w:top w:w="60" w:type="dxa"/>
              <w:bottom w:w="60" w:type="dxa"/>
            </w:tcMar>
            <w:vAlign w:val="center"/>
          </w:tcPr>
          <w:p w14:paraId="41773D4F" w14:textId="77777777" w:rsidR="00563709" w:rsidRPr="002952B1" w:rsidRDefault="00563709" w:rsidP="00825532">
            <w:pPr>
              <w:jc w:val="center"/>
              <w:rPr>
                <w:rFonts w:ascii="Times New Roman" w:hAnsi="Times New Roman"/>
              </w:rPr>
            </w:pPr>
            <m:oMathPara>
              <m:oMath>
                <m:r>
                  <m:rPr>
                    <m:sty m:val="p"/>
                  </m:rPr>
                  <w:rPr>
                    <w:rFonts w:ascii="Cambria Math" w:hAnsi="Cambria Math"/>
                  </w:rPr>
                  <m:t>Δ</m:t>
                </m:r>
                <m:r>
                  <w:rPr>
                    <w:rFonts w:ascii="Cambria Math" w:hAnsi="Cambria Math"/>
                  </w:rPr>
                  <m:t>t=</m:t>
                </m:r>
                <m:f>
                  <m:fPr>
                    <m:ctrlPr>
                      <w:rPr>
                        <w:rFonts w:ascii="Cambria Math" w:hAnsi="Cambria Math"/>
                        <w:i/>
                      </w:rPr>
                    </m:ctrlPr>
                  </m:fPr>
                  <m:num>
                    <m:r>
                      <w:rPr>
                        <w:rFonts w:ascii="Cambria Math" w:hAnsi="Cambria Math"/>
                      </w:rPr>
                      <m:t>2R(τ)</m:t>
                    </m:r>
                  </m:num>
                  <m:den>
                    <m:r>
                      <w:rPr>
                        <w:rFonts w:ascii="Cambria Math" w:hAnsi="Cambria Math"/>
                      </w:rPr>
                      <m:t>c</m:t>
                    </m:r>
                  </m:den>
                </m:f>
              </m:oMath>
            </m:oMathPara>
          </w:p>
        </w:tc>
        <w:tc>
          <w:tcPr>
            <w:tcW w:w="490" w:type="dxa"/>
            <w:tcMar>
              <w:top w:w="60" w:type="dxa"/>
              <w:bottom w:w="60" w:type="dxa"/>
            </w:tcMar>
            <w:vAlign w:val="center"/>
          </w:tcPr>
          <w:p w14:paraId="1677C995" w14:textId="77777777" w:rsidR="00563709" w:rsidRPr="002952B1" w:rsidRDefault="00563709" w:rsidP="00825532">
            <w:pPr>
              <w:jc w:val="right"/>
              <w:rPr>
                <w:rFonts w:ascii="Times New Roman" w:hAnsi="Times New Roman"/>
              </w:rPr>
            </w:pPr>
            <w:r w:rsidRPr="002952B1">
              <w:fldChar w:fldCharType="begin"/>
            </w:r>
            <w:r w:rsidRPr="002952B1">
              <w:rPr>
                <w:rFonts w:ascii="Times New Roman" w:hAnsi="Times New Roman"/>
              </w:rPr>
              <w:instrText xml:space="preserve"> MACROBUTTON MTPlaceRef \* MERGEFORMAT </w:instrText>
            </w:r>
            <w:r w:rsidRPr="002952B1">
              <w:fldChar w:fldCharType="begin"/>
            </w:r>
            <w:r w:rsidRPr="002952B1">
              <w:rPr>
                <w:rFonts w:ascii="Times New Roman" w:hAnsi="Times New Roman"/>
              </w:rPr>
              <w:instrText xml:space="preserve"> SEQ MTEqn \h \* MERGEFORMAT </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MTSec \c \* Arabic \* MERGEFORMAT </w:instrText>
            </w:r>
            <w:r w:rsidRPr="002952B1">
              <w:fldChar w:fldCharType="separate"/>
            </w:r>
            <w:r>
              <w:rPr>
                <w:rFonts w:ascii="Times New Roman" w:hAnsi="Times New Roman"/>
                <w:noProof/>
              </w:rPr>
              <w:instrText>2</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MTEqn \c \* Arabic \* MERGEFORMAT </w:instrText>
            </w:r>
            <w:r w:rsidRPr="002952B1">
              <w:fldChar w:fldCharType="separate"/>
            </w:r>
            <w:r>
              <w:rPr>
                <w:rFonts w:ascii="Times New Roman" w:hAnsi="Times New Roman"/>
                <w:noProof/>
              </w:rPr>
              <w:instrText>2</w:instrText>
            </w:r>
            <w:r w:rsidRPr="002952B1">
              <w:fldChar w:fldCharType="end"/>
            </w:r>
            <w:r w:rsidRPr="002952B1">
              <w:rPr>
                <w:rFonts w:ascii="Times New Roman" w:hAnsi="Times New Roman"/>
              </w:rPr>
              <w:instrText>)</w:instrText>
            </w:r>
            <w:r w:rsidRPr="002952B1">
              <w:fldChar w:fldCharType="end"/>
            </w:r>
          </w:p>
        </w:tc>
      </w:tr>
    </w:tbl>
    <w:p w14:paraId="34E92184" w14:textId="77777777" w:rsidR="00563709" w:rsidRDefault="00563709" w:rsidP="00563709">
      <w:pPr>
        <w:spacing w:beforeLines="100" w:before="240" w:afterLines="100" w:after="240" w:line="400" w:lineRule="exact"/>
      </w:pPr>
      <w:r w:rsidRPr="00446673">
        <w:t>Therefore, the echo signal can be expressed as:</w:t>
      </w:r>
    </w:p>
    <w:p w14:paraId="6EB7901B" w14:textId="77777777" w:rsidR="00563709" w:rsidRPr="002952B1" w:rsidRDefault="00563709" w:rsidP="00563709">
      <w:pPr>
        <w:wordWrap w:val="0"/>
        <w:spacing w:line="400" w:lineRule="exact"/>
        <w:ind w:firstLineChars="200" w:firstLine="480"/>
        <w:jc w:val="right"/>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Rx</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σ</m:t>
          </m:r>
          <m:sSub>
            <m:sSubPr>
              <m:ctrlPr>
                <w:rPr>
                  <w:rFonts w:ascii="Cambria Math" w:hAnsi="Cambria Math"/>
                </w:rPr>
              </m:ctrlPr>
            </m:sSubPr>
            <m:e>
              <m:r>
                <w:rPr>
                  <w:rFonts w:ascii="Cambria Math" w:hAnsi="Cambria Math"/>
                </w:rPr>
                <m:t>s</m:t>
              </m:r>
            </m:e>
            <m:sub>
              <m:r>
                <m:rPr>
                  <m:sty m:val="p"/>
                </m:rPr>
                <w:rPr>
                  <w:rFonts w:ascii="Cambria Math" w:hAnsi="Cambria Math"/>
                </w:rPr>
                <m:t>Tx</m:t>
              </m:r>
            </m:sub>
          </m:sSub>
          <m:d>
            <m:dPr>
              <m:ctrlPr>
                <w:rPr>
                  <w:rFonts w:ascii="Cambria Math" w:hAnsi="Cambria Math"/>
                </w:rPr>
              </m:ctrlPr>
            </m:dPr>
            <m:e>
              <m:r>
                <m:rPr>
                  <m:sty m:val="p"/>
                </m:rPr>
                <w:rPr>
                  <w:rFonts w:ascii="Cambria Math" w:hAnsi="Cambria Math"/>
                </w:rPr>
                <m:t>t-Δ</m:t>
              </m:r>
              <m:r>
                <w:rPr>
                  <w:rFonts w:ascii="Cambria Math" w:hAnsi="Cambria Math"/>
                </w:rPr>
                <m:t>t</m:t>
              </m:r>
            </m:e>
          </m:d>
          <m:r>
            <w:rPr>
              <w:rFonts w:ascii="Cambria Math" w:hAnsi="Cambria Math"/>
            </w:rPr>
            <m:t xml:space="preserve">                                                                              </m:t>
          </m:r>
        </m:oMath>
      </m:oMathPara>
    </w:p>
    <w:p w14:paraId="13203CC5" w14:textId="77777777" w:rsidR="00563709" w:rsidRPr="002952B1" w:rsidRDefault="00563709" w:rsidP="00563709">
      <w:pPr>
        <w:spacing w:line="400" w:lineRule="exact"/>
        <w:ind w:firstLineChars="200" w:firstLine="480"/>
        <w:jc w:val="right"/>
      </w:pPr>
      <m:oMath>
        <m:r>
          <m:rPr>
            <m:sty m:val="p"/>
          </m:rPr>
          <w:rPr>
            <w:rFonts w:ascii="Cambria Math" w:hAnsi="Cambria Math"/>
          </w:rPr>
          <m:t xml:space="preserve"> =</m:t>
        </m:r>
        <m:r>
          <w:rPr>
            <w:rFonts w:ascii="Cambria Math" w:hAnsi="Cambria Math"/>
          </w:rPr>
          <m:t>σ·</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j</m:t>
                </m:r>
                <m:d>
                  <m:dPr>
                    <m:ctrlPr>
                      <w:rPr>
                        <w:rFonts w:ascii="Cambria Math" w:hAnsi="Cambria Math"/>
                      </w:rPr>
                    </m:ctrlPr>
                  </m:dPr>
                  <m:e>
                    <m:r>
                      <m:rPr>
                        <m:sty m:val="p"/>
                      </m:rP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m:rPr>
                        <m:sty m:val="p"/>
                      </m:rPr>
                      <w:rPr>
                        <w:rFonts w:ascii="Cambria Math" w:hAnsi="Cambria Math"/>
                      </w:rPr>
                      <m:t>+πS</m:t>
                    </m:r>
                    <m:sSup>
                      <m:sSupPr>
                        <m:ctrlPr>
                          <w:rPr>
                            <w:rFonts w:ascii="Cambria Math" w:hAnsi="Cambria Math"/>
                            <w:i/>
                          </w:rPr>
                        </m:ctrlPr>
                      </m:sSupPr>
                      <m:e>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e>
                      <m:sup>
                        <m:r>
                          <w:rPr>
                            <w:rFonts w:ascii="Cambria Math" w:hAnsi="Cambria Math"/>
                          </w:rPr>
                          <m:t>2</m:t>
                        </m:r>
                      </m:sup>
                    </m:sSup>
                    <m:r>
                      <m:rPr>
                        <m:sty m:val="p"/>
                      </m:rPr>
                      <w:rPr>
                        <w:rFonts w:ascii="Cambria Math" w:hAnsi="Cambria Math"/>
                      </w:rPr>
                      <m:t>+</m:t>
                    </m:r>
                    <m:r>
                      <w:rPr>
                        <w:rFonts w:ascii="Cambria Math" w:hAnsi="Cambria Math"/>
                      </w:rPr>
                      <m:t>ϕ</m:t>
                    </m:r>
                  </m:e>
                </m:d>
              </m:e>
            </m:d>
          </m:e>
        </m:func>
        <m:r>
          <w:rPr>
            <w:rFonts w:ascii="Cambria Math" w:hAnsi="Cambria Math"/>
          </w:rPr>
          <m:t xml:space="preserve"> </m:t>
        </m:r>
      </m:oMath>
      <w:r w:rsidRPr="002952B1">
        <w:t xml:space="preserve">           </w:t>
      </w:r>
      <w:r w:rsidRPr="002952B1">
        <w:fldChar w:fldCharType="begin"/>
      </w:r>
      <w:r w:rsidRPr="002952B1">
        <w:instrText xml:space="preserve"> MACROBUTTON MTPlaceRef \* MERGEFORMAT </w:instrText>
      </w:r>
      <w:r w:rsidRPr="002952B1">
        <w:fldChar w:fldCharType="begin"/>
      </w:r>
      <w:r w:rsidRPr="002952B1">
        <w:instrText xml:space="preserve"> SEQ MTEqn \h \* MERGEFORMAT </w:instrText>
      </w:r>
      <w:r w:rsidRPr="002952B1">
        <w:fldChar w:fldCharType="end"/>
      </w:r>
      <w:r w:rsidRPr="002952B1">
        <w:instrText>(</w:instrText>
      </w:r>
      <w:r w:rsidR="00B07AFE">
        <w:fldChar w:fldCharType="begin"/>
      </w:r>
      <w:r w:rsidR="00B07AFE">
        <w:instrText xml:space="preserve"> SEQ MTSec \c \* Arabic \* MERGEFORMAT </w:instrText>
      </w:r>
      <w:r w:rsidR="00B07AFE">
        <w:fldChar w:fldCharType="separate"/>
      </w:r>
      <w:r>
        <w:rPr>
          <w:noProof/>
        </w:rPr>
        <w:instrText>2</w:instrText>
      </w:r>
      <w:r w:rsidR="00B07AFE">
        <w:rPr>
          <w:noProof/>
        </w:rPr>
        <w:fldChar w:fldCharType="end"/>
      </w:r>
      <w:r w:rsidRPr="002952B1">
        <w:instrText>-</w:instrText>
      </w:r>
      <w:r w:rsidR="00B07AFE">
        <w:fldChar w:fldCharType="begin"/>
      </w:r>
      <w:r w:rsidR="00B07AFE">
        <w:instrText xml:space="preserve"> SEQ MTEqn \c \* Arabic \* MERGEFORMAT </w:instrText>
      </w:r>
      <w:r w:rsidR="00B07AFE">
        <w:fldChar w:fldCharType="separate"/>
      </w:r>
      <w:r>
        <w:rPr>
          <w:noProof/>
        </w:rPr>
        <w:instrText>3</w:instrText>
      </w:r>
      <w:r w:rsidR="00B07AFE">
        <w:rPr>
          <w:noProof/>
        </w:rPr>
        <w:fldChar w:fldCharType="end"/>
      </w:r>
      <w:r w:rsidRPr="002952B1">
        <w:instrText>)</w:instrText>
      </w:r>
      <w:r w:rsidRPr="002952B1">
        <w:fldChar w:fldCharType="end"/>
      </w:r>
    </w:p>
    <w:p w14:paraId="56C806D7" w14:textId="77777777" w:rsidR="00563709" w:rsidRPr="002952B1" w:rsidRDefault="00563709" w:rsidP="00563709">
      <w:pPr>
        <w:spacing w:beforeLines="100" w:before="240" w:afterLines="100" w:after="240"/>
        <w:ind w:firstLineChars="200" w:firstLine="480"/>
      </w:pPr>
      <w:r w:rsidRPr="00567195">
        <w:t>According to Figure 2-1, the received signal is mixed with the transmitted signal. After that, the resulting mixed signal is low-pass filtered and the intermediate frequency signal is obtained:</w:t>
      </w:r>
    </w:p>
    <w:p w14:paraId="52BB4590" w14:textId="77777777" w:rsidR="00563709" w:rsidRPr="002952B1" w:rsidRDefault="00B07AFE" w:rsidP="00563709">
      <w:pPr>
        <w:spacing w:line="400" w:lineRule="exact"/>
        <w:ind w:firstLineChars="200" w:firstLine="48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IF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LPF</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s</m:t>
                  </m:r>
                </m:e>
                <m:sub>
                  <m:r>
                    <m:rPr>
                      <m:sty m:val="p"/>
                    </m:rPr>
                    <w:rPr>
                      <w:rFonts w:ascii="Cambria Math" w:hAnsi="Cambria Math"/>
                    </w:rPr>
                    <m:t>Tx</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Rx</m:t>
                  </m:r>
                </m:sub>
              </m:sSub>
              <m:d>
                <m:dPr>
                  <m:ctrlPr>
                    <w:rPr>
                      <w:rFonts w:ascii="Cambria Math" w:hAnsi="Cambria Math"/>
                    </w:rPr>
                  </m:ctrlPr>
                </m:dPr>
                <m:e>
                  <m:r>
                    <w:rPr>
                      <w:rFonts w:ascii="Cambria Math" w:hAnsi="Cambria Math"/>
                    </w:rPr>
                    <m:t>t</m:t>
                  </m:r>
                </m:e>
              </m:d>
            </m:e>
          </m:d>
          <m:r>
            <w:rPr>
              <w:rFonts w:ascii="Cambria Math" w:hAnsi="Cambria Math"/>
            </w:rPr>
            <m:t xml:space="preserve">                                                                   </m:t>
          </m:r>
        </m:oMath>
      </m:oMathPara>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78"/>
        <w:gridCol w:w="7664"/>
        <w:gridCol w:w="498"/>
      </w:tblGrid>
      <w:tr w:rsidR="00563709" w:rsidRPr="002952B1" w14:paraId="1A4CF9F2" w14:textId="77777777" w:rsidTr="00825532">
        <w:trPr>
          <w:jc w:val="center"/>
        </w:trPr>
        <w:tc>
          <w:tcPr>
            <w:tcW w:w="471" w:type="dxa"/>
            <w:tcMar>
              <w:top w:w="60" w:type="dxa"/>
              <w:bottom w:w="60" w:type="dxa"/>
            </w:tcMar>
            <w:vAlign w:val="center"/>
          </w:tcPr>
          <w:p w14:paraId="75688EE2" w14:textId="77777777" w:rsidR="00563709" w:rsidRPr="002952B1" w:rsidRDefault="00563709" w:rsidP="00825532">
            <w:pPr>
              <w:rPr>
                <w:rFonts w:ascii="Times New Roman" w:hAnsi="Times New Roman"/>
              </w:rPr>
            </w:pPr>
          </w:p>
        </w:tc>
        <w:tc>
          <w:tcPr>
            <w:tcW w:w="7543" w:type="dxa"/>
            <w:tcMar>
              <w:top w:w="60" w:type="dxa"/>
              <w:bottom w:w="60" w:type="dxa"/>
            </w:tcMar>
            <w:vAlign w:val="center"/>
          </w:tcPr>
          <w:p w14:paraId="473E71AE" w14:textId="77777777" w:rsidR="00563709" w:rsidRPr="002952B1" w:rsidRDefault="00563709" w:rsidP="00825532">
            <w:pPr>
              <w:ind w:firstLineChars="200" w:firstLine="480"/>
              <w:jc w:val="right"/>
              <w:rPr>
                <w:rFonts w:ascii="Times New Roman" w:hAnsi="Times New Roman"/>
              </w:rPr>
            </w:pPr>
            <m:oMathPara>
              <m:oMath>
                <m:r>
                  <m:rPr>
                    <m:sty m:val="p"/>
                  </m:rPr>
                  <w:rPr>
                    <w:rFonts w:ascii="Cambria Math" w:hAnsi="Cambria Math"/>
                  </w:rPr>
                  <m:t>=</m:t>
                </m:r>
                <m:r>
                  <w:rPr>
                    <w:rFonts w:ascii="Cambria Math" w:hAnsi="Cambria Math"/>
                  </w:rPr>
                  <m:t>σ·</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j</m:t>
                        </m:r>
                        <m:d>
                          <m:dPr>
                            <m:ctrlPr>
                              <w:rPr>
                                <w:rFonts w:ascii="Cambria Math" w:hAnsi="Cambria Math"/>
                              </w:rPr>
                            </m:ctrlPr>
                          </m:dPr>
                          <m:e>
                            <m:f>
                              <m:fPr>
                                <m:ctrlPr>
                                  <w:rPr>
                                    <w:rFonts w:ascii="Cambria Math" w:hAnsi="Cambria Math"/>
                                    <w:i/>
                                  </w:rPr>
                                </m:ctrlPr>
                              </m:fPr>
                              <m:num>
                                <m:r>
                                  <w:rPr>
                                    <w:rFonts w:ascii="Cambria Math" w:hAnsi="Cambria Math"/>
                                  </w:rPr>
                                  <m:t>4πSR(τ)t</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4π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R(τ)</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4πS</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(τ)</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d>
                  </m:e>
                </m:func>
              </m:oMath>
            </m:oMathPara>
          </w:p>
        </w:tc>
        <w:tc>
          <w:tcPr>
            <w:tcW w:w="490" w:type="dxa"/>
            <w:tcMar>
              <w:top w:w="60" w:type="dxa"/>
              <w:bottom w:w="60" w:type="dxa"/>
            </w:tcMar>
            <w:vAlign w:val="center"/>
          </w:tcPr>
          <w:p w14:paraId="419C0A89" w14:textId="77777777" w:rsidR="00563709" w:rsidRPr="002952B1" w:rsidRDefault="00563709" w:rsidP="00825532">
            <w:pPr>
              <w:jc w:val="right"/>
              <w:rPr>
                <w:rFonts w:ascii="Times New Roman" w:hAnsi="Times New Roman"/>
              </w:rPr>
            </w:pPr>
            <w:r w:rsidRPr="002952B1">
              <w:fldChar w:fldCharType="begin"/>
            </w:r>
            <w:r w:rsidRPr="002952B1">
              <w:rPr>
                <w:rFonts w:ascii="Times New Roman" w:hAnsi="Times New Roman"/>
              </w:rPr>
              <w:instrText xml:space="preserve"> MACROBUTTON MTPlaceRef \* MERGEFORMAT </w:instrText>
            </w:r>
            <w:r w:rsidRPr="002952B1">
              <w:fldChar w:fldCharType="begin"/>
            </w:r>
            <w:r w:rsidRPr="002952B1">
              <w:rPr>
                <w:rFonts w:ascii="Times New Roman" w:hAnsi="Times New Roman"/>
              </w:rPr>
              <w:instrText xml:space="preserve"> SEQ MTEqn \h \* MERGEFORMAT </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MTSec \c \* Arabic \* MERGEFORMAT </w:instrText>
            </w:r>
            <w:r w:rsidRPr="002952B1">
              <w:fldChar w:fldCharType="separate"/>
            </w:r>
            <w:r>
              <w:rPr>
                <w:rFonts w:ascii="Times New Roman" w:hAnsi="Times New Roman"/>
                <w:noProof/>
              </w:rPr>
              <w:instrText>2</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MTEqn \c \* Arabic \* MERGEFORMAT </w:instrText>
            </w:r>
            <w:r w:rsidRPr="002952B1">
              <w:fldChar w:fldCharType="separate"/>
            </w:r>
            <w:r>
              <w:rPr>
                <w:rFonts w:ascii="Times New Roman" w:hAnsi="Times New Roman"/>
                <w:noProof/>
              </w:rPr>
              <w:instrText>4</w:instrText>
            </w:r>
            <w:r w:rsidRPr="002952B1">
              <w:fldChar w:fldCharType="end"/>
            </w:r>
            <w:r w:rsidRPr="002952B1">
              <w:rPr>
                <w:rFonts w:ascii="Times New Roman" w:hAnsi="Times New Roman"/>
              </w:rPr>
              <w:instrText>)</w:instrText>
            </w:r>
            <w:r w:rsidRPr="002952B1">
              <w:fldChar w:fldCharType="end"/>
            </w:r>
          </w:p>
        </w:tc>
      </w:tr>
    </w:tbl>
    <w:p w14:paraId="161D7A08" w14:textId="77777777" w:rsidR="00563709" w:rsidRPr="002952B1" w:rsidRDefault="00563709" w:rsidP="00563709">
      <w:pPr>
        <w:spacing w:beforeLines="50" w:before="120" w:afterLines="50" w:after="120"/>
        <w:ind w:firstLine="420"/>
      </w:pPr>
      <w:r w:rsidRPr="0098216A">
        <w:t xml:space="preserve">It can be seen from equation (2-4) that the obtained intermediate frequency signal is a sinusoidal motion with frequency </w:t>
      </w:r>
      <m:oMath>
        <m:sSub>
          <m:sSubPr>
            <m:ctrlPr>
              <w:rPr>
                <w:rFonts w:ascii="Cambria Math" w:hAnsi="Cambria Math"/>
                <w:i/>
              </w:rPr>
            </m:ctrlPr>
          </m:sSubPr>
          <m:e>
            <m:r>
              <w:rPr>
                <w:rFonts w:ascii="Cambria Math" w:hAnsi="Cambria Math"/>
              </w:rPr>
              <m:t>f</m:t>
            </m:r>
          </m:e>
          <m:sub>
            <m:r>
              <w:rPr>
                <w:rFonts w:ascii="Cambria Math" w:hAnsi="Cambria Math"/>
              </w:rPr>
              <m:t>IF</m:t>
            </m:r>
          </m:sub>
        </m:sSub>
      </m:oMath>
      <w:r w:rsidRPr="0098216A">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77"/>
        <w:gridCol w:w="7283"/>
        <w:gridCol w:w="480"/>
      </w:tblGrid>
      <w:tr w:rsidR="00563709" w:rsidRPr="002952B1" w14:paraId="59CF257F" w14:textId="77777777" w:rsidTr="00563709">
        <w:trPr>
          <w:jc w:val="center"/>
        </w:trPr>
        <w:tc>
          <w:tcPr>
            <w:tcW w:w="877" w:type="dxa"/>
            <w:tcMar>
              <w:top w:w="60" w:type="dxa"/>
              <w:bottom w:w="60" w:type="dxa"/>
            </w:tcMar>
            <w:vAlign w:val="center"/>
          </w:tcPr>
          <w:p w14:paraId="03DF3277" w14:textId="77777777" w:rsidR="00563709" w:rsidRPr="002952B1" w:rsidRDefault="00563709" w:rsidP="00825532">
            <w:pPr>
              <w:rPr>
                <w:rFonts w:ascii="Times New Roman" w:hAnsi="Times New Roman"/>
              </w:rPr>
            </w:pPr>
          </w:p>
        </w:tc>
        <w:tc>
          <w:tcPr>
            <w:tcW w:w="7283" w:type="dxa"/>
            <w:tcMar>
              <w:top w:w="60" w:type="dxa"/>
              <w:bottom w:w="60" w:type="dxa"/>
            </w:tcMar>
            <w:vAlign w:val="center"/>
          </w:tcPr>
          <w:p w14:paraId="249FC37E" w14:textId="77777777" w:rsidR="00563709" w:rsidRPr="002952B1" w:rsidRDefault="00B07AFE" w:rsidP="00825532">
            <w:pPr>
              <w:jc w:val="center"/>
              <w:rPr>
                <w:rFonts w:ascii="Times New Roman" w:hAnsi="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IF</m:t>
                    </m:r>
                  </m:sub>
                </m:sSub>
                <m:r>
                  <w:rPr>
                    <w:rFonts w:ascii="Cambria Math" w:hAnsi="Cambria Math"/>
                  </w:rPr>
                  <m:t>=</m:t>
                </m:r>
                <m:f>
                  <m:fPr>
                    <m:ctrlPr>
                      <w:rPr>
                        <w:rFonts w:ascii="Cambria Math" w:hAnsi="Cambria Math"/>
                        <w:i/>
                      </w:rPr>
                    </m:ctrlPr>
                  </m:fPr>
                  <m:num>
                    <m:r>
                      <w:rPr>
                        <w:rFonts w:ascii="Cambria Math" w:hAnsi="Cambria Math" w:hint="eastAsia"/>
                      </w:rPr>
                      <m:t>2</m:t>
                    </m:r>
                    <m:r>
                      <w:rPr>
                        <w:rFonts w:ascii="Cambria Math" w:hAnsi="Cambria Math"/>
                      </w:rPr>
                      <m:t>SR(τ)</m:t>
                    </m:r>
                  </m:num>
                  <m:den>
                    <m:r>
                      <w:rPr>
                        <w:rFonts w:ascii="Cambria Math" w:hAnsi="Cambria Math"/>
                      </w:rPr>
                      <m:t>c</m:t>
                    </m:r>
                  </m:den>
                </m:f>
              </m:oMath>
            </m:oMathPara>
          </w:p>
        </w:tc>
        <w:tc>
          <w:tcPr>
            <w:tcW w:w="480" w:type="dxa"/>
            <w:tcMar>
              <w:top w:w="60" w:type="dxa"/>
              <w:bottom w:w="60" w:type="dxa"/>
            </w:tcMar>
            <w:vAlign w:val="center"/>
          </w:tcPr>
          <w:p w14:paraId="201B7E76" w14:textId="77777777" w:rsidR="00563709" w:rsidRPr="002952B1" w:rsidRDefault="00563709" w:rsidP="00825532">
            <w:pPr>
              <w:jc w:val="right"/>
              <w:rPr>
                <w:rFonts w:ascii="Times New Roman" w:hAnsi="Times New Roman"/>
              </w:rPr>
            </w:pPr>
            <w:r w:rsidRPr="002952B1">
              <w:fldChar w:fldCharType="begin"/>
            </w:r>
            <w:r w:rsidRPr="002952B1">
              <w:rPr>
                <w:rFonts w:ascii="Times New Roman" w:hAnsi="Times New Roman"/>
              </w:rPr>
              <w:instrText xml:space="preserve"> MACROBUTTON MTPlaceRef \* MERGEFORMAT </w:instrText>
            </w:r>
            <w:r w:rsidRPr="002952B1">
              <w:fldChar w:fldCharType="begin"/>
            </w:r>
            <w:r w:rsidRPr="002952B1">
              <w:rPr>
                <w:rFonts w:ascii="Times New Roman" w:hAnsi="Times New Roman"/>
              </w:rPr>
              <w:instrText xml:space="preserve"> SEQ MTEqn \h \* MERGEFORMAT </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MTSec \c \* Arabic \* MERGEFORMAT </w:instrText>
            </w:r>
            <w:r w:rsidRPr="002952B1">
              <w:fldChar w:fldCharType="separate"/>
            </w:r>
            <w:r>
              <w:rPr>
                <w:rFonts w:ascii="Times New Roman" w:hAnsi="Times New Roman"/>
                <w:noProof/>
              </w:rPr>
              <w:instrText>2</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MTEqn \c \* Arabic \* MERGEFORMAT </w:instrText>
            </w:r>
            <w:r w:rsidRPr="002952B1">
              <w:fldChar w:fldCharType="separate"/>
            </w:r>
            <w:r>
              <w:rPr>
                <w:rFonts w:ascii="Times New Roman" w:hAnsi="Times New Roman"/>
                <w:noProof/>
              </w:rPr>
              <w:instrText>5</w:instrText>
            </w:r>
            <w:r w:rsidRPr="002952B1">
              <w:fldChar w:fldCharType="end"/>
            </w:r>
            <w:r w:rsidRPr="002952B1">
              <w:rPr>
                <w:rFonts w:ascii="Times New Roman" w:hAnsi="Times New Roman"/>
              </w:rPr>
              <w:instrText>)</w:instrText>
            </w:r>
            <w:r w:rsidRPr="002952B1">
              <w:fldChar w:fldCharType="end"/>
            </w:r>
          </w:p>
        </w:tc>
      </w:tr>
    </w:tbl>
    <w:p w14:paraId="631052CC" w14:textId="35ADEF4C" w:rsidR="00BE0610" w:rsidRDefault="00BE0610" w:rsidP="00BE0610">
      <w:pPr>
        <w:rPr>
          <w:lang w:eastAsia="zh-CN"/>
        </w:rPr>
      </w:pPr>
    </w:p>
    <w:p w14:paraId="6CC20009" w14:textId="2607FA38" w:rsidR="00563709" w:rsidRDefault="00563709" w:rsidP="00563709">
      <w:pPr>
        <w:pStyle w:val="31"/>
        <w:numPr>
          <w:ilvl w:val="1"/>
          <w:numId w:val="5"/>
        </w:numPr>
      </w:pPr>
      <w:r w:rsidRPr="00D44D86">
        <w:t>FMCW radar parameter estimation</w:t>
      </w:r>
    </w:p>
    <w:p w14:paraId="6FFF86AF" w14:textId="659D164F" w:rsidR="00563709" w:rsidRDefault="00563709" w:rsidP="00563709">
      <w:pPr>
        <w:ind w:firstLine="420"/>
      </w:pPr>
      <w:r w:rsidRPr="006F7175">
        <w:t xml:space="preserve">Based on the intermediate frequency signal obtained in Section 2.2, parameters such as the position, velocity, and angle of the target object can be estimated. The parameter estimation </w:t>
      </w:r>
      <w:r>
        <w:t xml:space="preserve">methods </w:t>
      </w:r>
      <w:r w:rsidRPr="006F7175">
        <w:t>are discussed separately below.</w:t>
      </w:r>
    </w:p>
    <w:p w14:paraId="38DEDA97" w14:textId="3CCF31A8" w:rsidR="00563709" w:rsidRDefault="00563709" w:rsidP="00563709">
      <w:pPr>
        <w:pStyle w:val="41"/>
        <w:ind w:firstLine="241"/>
      </w:pPr>
      <w:r>
        <w:t>3</w:t>
      </w:r>
      <w:r>
        <w:rPr>
          <w:rFonts w:hint="eastAsia"/>
        </w:rPr>
        <w:t>.3.1</w:t>
      </w:r>
      <w:r>
        <w:t xml:space="preserve"> FMCW </w:t>
      </w:r>
      <w:r>
        <w:rPr>
          <w:rFonts w:hint="eastAsia"/>
        </w:rPr>
        <w:t>radar</w:t>
      </w:r>
      <w:r>
        <w:t xml:space="preserve"> range estimation</w:t>
      </w:r>
    </w:p>
    <w:p w14:paraId="5874A5CD" w14:textId="77777777" w:rsidR="00563709" w:rsidRDefault="00563709" w:rsidP="00563709">
      <w:pPr>
        <w:ind w:firstLine="420"/>
      </w:pPr>
      <w:r w:rsidRPr="003C4A25">
        <w:t xml:space="preserve">Since the frequency of the </w:t>
      </w:r>
      <w:r>
        <w:t>EM</w:t>
      </w:r>
      <w:r w:rsidRPr="003C4A25">
        <w:t xml:space="preserve"> wave emitted by the FMCW radar system changes linearly with time, the frequency of the received </w:t>
      </w:r>
      <w:r>
        <w:t>EM</w:t>
      </w:r>
      <w:r w:rsidRPr="003C4A25">
        <w:t xml:space="preserve"> wave also changes linearly with time. Therefore, when the frequency of the </w:t>
      </w:r>
      <w:r>
        <w:t>IF</w:t>
      </w:r>
      <w:r w:rsidRPr="003C4A25">
        <w:t xml:space="preserve"> signal obtained by mixing the transceiver signals is determined, the distance of the object can be obtained according to the known slope S of the sawtooth wave modulation.</w:t>
      </w:r>
    </w:p>
    <w:p w14:paraId="0E09863D" w14:textId="77777777" w:rsidR="00563709" w:rsidRPr="002952B1" w:rsidRDefault="00563709" w:rsidP="00563709">
      <w:pPr>
        <w:spacing w:beforeLines="50" w:before="120"/>
        <w:jc w:val="center"/>
      </w:pPr>
      <w:r w:rsidRPr="002952B1">
        <w:rPr>
          <w:noProof/>
          <w:lang w:eastAsia="zh-CN"/>
        </w:rPr>
        <w:lastRenderedPageBreak/>
        <w:drawing>
          <wp:inline distT="0" distB="0" distL="0" distR="0" wp14:anchorId="2BDDADAE" wp14:editId="725CA501">
            <wp:extent cx="2140620" cy="1406859"/>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4061" cy="1422265"/>
                    </a:xfrm>
                    <a:prstGeom prst="rect">
                      <a:avLst/>
                    </a:prstGeom>
                  </pic:spPr>
                </pic:pic>
              </a:graphicData>
            </a:graphic>
          </wp:inline>
        </w:drawing>
      </w:r>
      <w:r w:rsidRPr="002952B1">
        <w:rPr>
          <w:noProof/>
          <w:lang w:eastAsia="zh-CN"/>
        </w:rPr>
        <w:drawing>
          <wp:inline distT="0" distB="0" distL="0" distR="0" wp14:anchorId="67330B6D" wp14:editId="2C4A3C60">
            <wp:extent cx="2141220" cy="145307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6185" cy="1476807"/>
                    </a:xfrm>
                    <a:prstGeom prst="rect">
                      <a:avLst/>
                    </a:prstGeom>
                  </pic:spPr>
                </pic:pic>
              </a:graphicData>
            </a:graphic>
          </wp:inline>
        </w:drawing>
      </w:r>
    </w:p>
    <w:p w14:paraId="1E6F80B1" w14:textId="77777777" w:rsidR="00563709" w:rsidRPr="00372960" w:rsidRDefault="00563709" w:rsidP="00563709">
      <w:pPr>
        <w:ind w:firstLineChars="1100" w:firstLine="2420"/>
        <w:rPr>
          <w:sz w:val="22"/>
        </w:rPr>
      </w:pPr>
      <w:r w:rsidRPr="00372960">
        <w:rPr>
          <w:rFonts w:hint="eastAsia"/>
          <w:sz w:val="22"/>
        </w:rPr>
        <w:t>(a</w:t>
      </w:r>
      <w:r>
        <w:rPr>
          <w:rFonts w:hint="eastAsia"/>
          <w:sz w:val="22"/>
        </w:rPr>
        <w:t xml:space="preserve">) </w:t>
      </w:r>
      <w:r>
        <w:rPr>
          <w:sz w:val="22"/>
        </w:rPr>
        <w:t xml:space="preserve">                             </w:t>
      </w:r>
      <w:r w:rsidRPr="00372960">
        <w:rPr>
          <w:rFonts w:hint="eastAsia"/>
          <w:sz w:val="22"/>
        </w:rPr>
        <w:t>(</w:t>
      </w:r>
      <w:r w:rsidRPr="00372960">
        <w:rPr>
          <w:sz w:val="22"/>
        </w:rPr>
        <w:t>b)</w:t>
      </w:r>
      <w:r>
        <w:rPr>
          <w:sz w:val="22"/>
        </w:rPr>
        <w:t xml:space="preserve">     </w:t>
      </w:r>
    </w:p>
    <w:p w14:paraId="36A8D86C" w14:textId="77777777" w:rsidR="00563709" w:rsidRPr="000C6C3F" w:rsidRDefault="00563709" w:rsidP="00563709">
      <w:pPr>
        <w:spacing w:afterLines="50" w:after="120" w:line="312" w:lineRule="auto"/>
        <w:ind w:firstLine="420"/>
        <w:jc w:val="center"/>
        <w:rPr>
          <w:sz w:val="22"/>
        </w:rPr>
      </w:pPr>
      <w:r w:rsidRPr="000926E3">
        <w:rPr>
          <w:rFonts w:hint="eastAsia"/>
          <w:sz w:val="22"/>
        </w:rPr>
        <w:t>F</w:t>
      </w:r>
      <w:r w:rsidRPr="000926E3">
        <w:rPr>
          <w:sz w:val="22"/>
        </w:rPr>
        <w:t>ig. 2</w:t>
      </w:r>
      <w:r>
        <w:rPr>
          <w:rFonts w:hint="eastAsia"/>
          <w:sz w:val="22"/>
        </w:rPr>
        <w:t>.3</w:t>
      </w:r>
      <w:r w:rsidRPr="000926E3">
        <w:rPr>
          <w:sz w:val="22"/>
        </w:rPr>
        <w:t xml:space="preserve">. </w:t>
      </w:r>
      <w:r w:rsidRPr="005A20A1">
        <w:rPr>
          <w:sz w:val="22"/>
        </w:rPr>
        <w:t xml:space="preserve">FMCW intermediate frequency signal diagram </w:t>
      </w:r>
    </w:p>
    <w:p w14:paraId="06838413" w14:textId="77777777" w:rsidR="00563709" w:rsidRPr="00604D8A" w:rsidRDefault="00563709" w:rsidP="00563709">
      <w:pPr>
        <w:spacing w:afterLines="50" w:after="120"/>
        <w:ind w:firstLine="420"/>
      </w:pPr>
      <w:r w:rsidRPr="00604D8A">
        <w:t>As shown in Figure 2</w:t>
      </w:r>
      <w:r>
        <w:t>.</w:t>
      </w:r>
      <w:r w:rsidRPr="00604D8A">
        <w:t xml:space="preserve">3, the transmitted signal is received by the radar after time </w:t>
      </w:r>
      <m:oMath>
        <m:r>
          <w:rPr>
            <w:rFonts w:ascii="Cambria Math" w:hAnsi="Cambria Math"/>
          </w:rPr>
          <m:t>τ</m:t>
        </m:r>
      </m:oMath>
      <w:r w:rsidRPr="00604D8A">
        <w:t xml:space="preserve">. Therefore, the transmitted Tx chirp and the received Rx chirp are two parallel lines with the same slope on the frequency-time graph. Note that the slope of the transmitted sawtooth wave is S, and the duration of the transmitted signal is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604D8A">
        <w:t xml:space="preserve">. </w:t>
      </w:r>
      <w:r>
        <w:t>T</w:t>
      </w:r>
      <w:r w:rsidRPr="00604D8A">
        <w:t>he frequency</w:t>
      </w:r>
      <w:r>
        <w:t>-</w:t>
      </w:r>
      <w:r w:rsidRPr="00604D8A">
        <w:t xml:space="preserve">time diagram of the </w:t>
      </w:r>
      <w:r>
        <w:t>IF</w:t>
      </w:r>
      <w:r w:rsidRPr="00604D8A">
        <w:t xml:space="preserve"> signal is shown in Figure 2</w:t>
      </w:r>
      <w:r>
        <w:t>.</w:t>
      </w:r>
      <w:r w:rsidRPr="00604D8A">
        <w:t>3</w:t>
      </w:r>
      <w:r>
        <w:t xml:space="preserve"> (b)</w:t>
      </w:r>
      <w:r w:rsidRPr="00604D8A">
        <w:t xml:space="preserve">. The frequency of the intermediate frequency signal </w:t>
      </w:r>
      <m:oMath>
        <m:sSub>
          <m:sSubPr>
            <m:ctrlPr>
              <w:rPr>
                <w:rFonts w:ascii="Cambria Math" w:hAnsi="Cambria Math"/>
                <w:i/>
              </w:rPr>
            </m:ctrlPr>
          </m:sSubPr>
          <m:e>
            <m:r>
              <w:rPr>
                <w:rFonts w:ascii="Cambria Math" w:hAnsi="Cambria Math"/>
              </w:rPr>
              <m:t>f</m:t>
            </m:r>
          </m:e>
          <m:sub>
            <m:r>
              <w:rPr>
                <w:rFonts w:ascii="Cambria Math" w:hAnsi="Cambria Math"/>
              </w:rPr>
              <m:t>IF</m:t>
            </m:r>
          </m:sub>
        </m:sSub>
        <m:r>
          <w:rPr>
            <w:rFonts w:ascii="Cambria Math" w:hAnsi="Cambria Math"/>
          </w:rPr>
          <m:t>=Sτ</m:t>
        </m:r>
      </m:oMath>
      <w:r w:rsidRPr="00604D8A">
        <w:t>.</w:t>
      </w:r>
    </w:p>
    <w:p w14:paraId="7E6E8266" w14:textId="77777777" w:rsidR="00563709" w:rsidRPr="00F803A5" w:rsidRDefault="00563709" w:rsidP="00563709">
      <w:pPr>
        <w:spacing w:afterLines="50" w:after="120"/>
        <w:ind w:firstLine="420"/>
      </w:pPr>
      <w:r w:rsidRPr="00604D8A">
        <w:t xml:space="preserve">Therefore, when there is a single object in front of the radar, the frequency-time diagram of the generated intermediate frequency signal is a single-valued line, and the frequency is proportional to the </w:t>
      </w:r>
      <w:r>
        <w:t>EM</w:t>
      </w:r>
      <w:r w:rsidRPr="00604D8A">
        <w:t xml:space="preserve"> wave propagation time. From formula (2-2), we know that the propagation time is proportional to the distance from the object to the radar, that is </w:t>
      </w:r>
      <m:oMath>
        <m:r>
          <w:rPr>
            <w:rFonts w:ascii="Cambria Math" w:hAnsi="Cambria Math"/>
          </w:rPr>
          <m:t>τ=2d/c</m:t>
        </m:r>
      </m:oMath>
      <w:r>
        <w:rPr>
          <w:rFonts w:hint="eastAsia"/>
        </w:rPr>
        <w:t>,</w:t>
      </w:r>
      <w:r>
        <w:t xml:space="preserve"> wh</w:t>
      </w:r>
      <w:r w:rsidRPr="00604D8A">
        <w:t xml:space="preserve">ere </w:t>
      </w:r>
      <w:r w:rsidRPr="00D97A8F">
        <w:rPr>
          <w:i/>
        </w:rPr>
        <w:t>d</w:t>
      </w:r>
      <w:r w:rsidRPr="00604D8A">
        <w:t xml:space="preserve"> is the distance from the object to the radar.</w:t>
      </w:r>
    </w:p>
    <w:p w14:paraId="708D776A" w14:textId="77777777" w:rsidR="00563709" w:rsidRDefault="00563709" w:rsidP="00563709">
      <w:pPr>
        <w:spacing w:line="312" w:lineRule="auto"/>
      </w:pPr>
      <w:r>
        <w:tab/>
      </w:r>
      <w:r w:rsidRPr="00B30893">
        <w:t xml:space="preserve">In summary, the distance from the object to the radar can be obtained from the frequency </w:t>
      </w:r>
      <m:oMath>
        <m:sSub>
          <m:sSubPr>
            <m:ctrlPr>
              <w:rPr>
                <w:rFonts w:ascii="Cambria Math" w:hAnsi="Cambria Math"/>
                <w:i/>
              </w:rPr>
            </m:ctrlPr>
          </m:sSubPr>
          <m:e>
            <m:r>
              <w:rPr>
                <w:rFonts w:ascii="Cambria Math" w:hAnsi="Cambria Math"/>
              </w:rPr>
              <m:t>f</m:t>
            </m:r>
          </m:e>
          <m:sub>
            <m:r>
              <w:rPr>
                <w:rFonts w:ascii="Cambria Math" w:hAnsi="Cambria Math"/>
              </w:rPr>
              <m:t>IF</m:t>
            </m:r>
          </m:sub>
        </m:sSub>
      </m:oMath>
      <w:r w:rsidRPr="00B30893">
        <w:t xml:space="preserve"> of the intermediate frequency signal obtained in equation (2-4):</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78"/>
        <w:gridCol w:w="7664"/>
        <w:gridCol w:w="498"/>
      </w:tblGrid>
      <w:tr w:rsidR="00563709" w:rsidRPr="002952B1" w14:paraId="073CB33F" w14:textId="77777777" w:rsidTr="00825532">
        <w:trPr>
          <w:jc w:val="center"/>
        </w:trPr>
        <w:tc>
          <w:tcPr>
            <w:tcW w:w="471" w:type="dxa"/>
            <w:tcMar>
              <w:top w:w="60" w:type="dxa"/>
              <w:bottom w:w="60" w:type="dxa"/>
            </w:tcMar>
            <w:vAlign w:val="center"/>
          </w:tcPr>
          <w:p w14:paraId="7E2B2127" w14:textId="77777777" w:rsidR="00563709" w:rsidRPr="002952B1" w:rsidRDefault="00563709" w:rsidP="00825532">
            <w:pPr>
              <w:rPr>
                <w:rFonts w:ascii="Times New Roman" w:hAnsi="Times New Roman"/>
              </w:rPr>
            </w:pPr>
          </w:p>
        </w:tc>
        <w:tc>
          <w:tcPr>
            <w:tcW w:w="7543" w:type="dxa"/>
            <w:tcMar>
              <w:top w:w="60" w:type="dxa"/>
              <w:bottom w:w="60" w:type="dxa"/>
            </w:tcMar>
            <w:vAlign w:val="center"/>
          </w:tcPr>
          <w:p w14:paraId="57A3DAEA" w14:textId="77777777" w:rsidR="00563709" w:rsidRPr="002952B1" w:rsidRDefault="00563709" w:rsidP="00825532">
            <w:pPr>
              <w:jc w:val="center"/>
              <w:rPr>
                <w:rFonts w:ascii="Times New Roman" w:hAnsi="Times New Roman"/>
              </w:rPr>
            </w:pPr>
            <m:oMathPara>
              <m:oMath>
                <m:r>
                  <w:rPr>
                    <w:rFonts w:ascii="Cambria Math" w:hAnsi="Cambria Math"/>
                  </w:rPr>
                  <m:t>d=</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IF</m:t>
                        </m:r>
                      </m:sub>
                    </m:sSub>
                  </m:num>
                  <m:den>
                    <m:r>
                      <w:rPr>
                        <w:rFonts w:ascii="Cambria Math" w:hAnsi="Cambria Math"/>
                      </w:rPr>
                      <m:t>2S</m:t>
                    </m:r>
                  </m:den>
                </m:f>
              </m:oMath>
            </m:oMathPara>
          </w:p>
        </w:tc>
        <w:tc>
          <w:tcPr>
            <w:tcW w:w="490" w:type="dxa"/>
            <w:tcMar>
              <w:top w:w="60" w:type="dxa"/>
              <w:bottom w:w="60" w:type="dxa"/>
            </w:tcMar>
            <w:vAlign w:val="center"/>
          </w:tcPr>
          <w:p w14:paraId="441225B0" w14:textId="77777777" w:rsidR="00563709" w:rsidRPr="002952B1" w:rsidRDefault="00563709" w:rsidP="00825532">
            <w:pPr>
              <w:jc w:val="right"/>
              <w:rPr>
                <w:rFonts w:ascii="Times New Roman" w:hAnsi="Times New Roman"/>
              </w:rPr>
            </w:pPr>
            <w:r w:rsidRPr="002952B1">
              <w:fldChar w:fldCharType="begin"/>
            </w:r>
            <w:r w:rsidRPr="002952B1">
              <w:rPr>
                <w:rFonts w:ascii="Times New Roman" w:hAnsi="Times New Roman"/>
              </w:rPr>
              <w:instrText xml:space="preserve"> MACROBUTTON MTPlaceRef \* MERGEFORMAT </w:instrText>
            </w:r>
            <w:r w:rsidRPr="002952B1">
              <w:fldChar w:fldCharType="begin"/>
            </w:r>
            <w:r w:rsidRPr="002952B1">
              <w:rPr>
                <w:rFonts w:ascii="Times New Roman" w:hAnsi="Times New Roman"/>
              </w:rPr>
              <w:instrText xml:space="preserve"> SEQ MTEqn \h \* MERGEFORMAT </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MTSec \c \* Arabic \* MERGEFORMAT </w:instrText>
            </w:r>
            <w:r w:rsidRPr="002952B1">
              <w:fldChar w:fldCharType="separate"/>
            </w:r>
            <w:r>
              <w:rPr>
                <w:rFonts w:ascii="Times New Roman" w:hAnsi="Times New Roman"/>
                <w:noProof/>
              </w:rPr>
              <w:instrText>2</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MTEqn \c \* Arabic \* MERGEFORMAT </w:instrText>
            </w:r>
            <w:r w:rsidRPr="002952B1">
              <w:fldChar w:fldCharType="separate"/>
            </w:r>
            <w:r>
              <w:rPr>
                <w:rFonts w:ascii="Times New Roman" w:hAnsi="Times New Roman"/>
                <w:noProof/>
              </w:rPr>
              <w:instrText>6</w:instrText>
            </w:r>
            <w:r w:rsidRPr="002952B1">
              <w:fldChar w:fldCharType="end"/>
            </w:r>
            <w:r w:rsidRPr="002952B1">
              <w:rPr>
                <w:rFonts w:ascii="Times New Roman" w:hAnsi="Times New Roman"/>
              </w:rPr>
              <w:instrText>)</w:instrText>
            </w:r>
            <w:r w:rsidRPr="002952B1">
              <w:fldChar w:fldCharType="end"/>
            </w:r>
          </w:p>
        </w:tc>
      </w:tr>
    </w:tbl>
    <w:p w14:paraId="3EB5375A" w14:textId="77777777" w:rsidR="00563709" w:rsidRDefault="00563709" w:rsidP="00563709">
      <w:pPr>
        <w:spacing w:afterLines="50" w:after="120"/>
        <w:ind w:firstLine="420"/>
      </w:pPr>
      <w:r w:rsidRPr="001455D8">
        <w:t>It should be noted that when using ADC for sampling, the time</w:t>
      </w:r>
      <w:r>
        <w:rPr>
          <w:rFonts w:hint="eastAsia"/>
        </w:rPr>
        <w:t>-</w:t>
      </w:r>
      <w:r w:rsidRPr="001455D8">
        <w:t>point of interest must be within the time window of [</w:t>
      </w:r>
      <m:oMath>
        <m:r>
          <w:rPr>
            <w:rFonts w:ascii="Cambria Math" w:hAnsi="Cambria Math"/>
          </w:rPr>
          <m:t>τ</m:t>
        </m:r>
      </m:oMath>
      <w:r w:rsidRPr="001455D8">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1455D8">
        <w:t>].</w:t>
      </w:r>
    </w:p>
    <w:p w14:paraId="49194BC4" w14:textId="4D996147" w:rsidR="00563709" w:rsidRDefault="00563709" w:rsidP="00563709">
      <w:pPr>
        <w:pStyle w:val="41"/>
        <w:ind w:firstLine="241"/>
      </w:pPr>
      <w:r>
        <w:t>3</w:t>
      </w:r>
      <w:r>
        <w:rPr>
          <w:rFonts w:hint="eastAsia"/>
        </w:rPr>
        <w:t>.3.2</w:t>
      </w:r>
      <w:r>
        <w:t xml:space="preserve"> FMCW </w:t>
      </w:r>
      <w:r>
        <w:rPr>
          <w:rFonts w:hint="eastAsia"/>
        </w:rPr>
        <w:t>radar</w:t>
      </w:r>
      <w:r>
        <w:t xml:space="preserve"> </w:t>
      </w:r>
      <w:r>
        <w:rPr>
          <w:rFonts w:hint="eastAsia"/>
        </w:rPr>
        <w:t>velocity</w:t>
      </w:r>
      <w:r>
        <w:t xml:space="preserve"> estimation</w:t>
      </w:r>
    </w:p>
    <w:p w14:paraId="6A7C7066" w14:textId="77777777" w:rsidR="00563709" w:rsidRPr="009E0389" w:rsidRDefault="00563709" w:rsidP="00563709">
      <w:r>
        <w:tab/>
      </w:r>
      <w:r w:rsidRPr="009E0389">
        <w:t xml:space="preserve">The FMCW radar speed estimation requires the use of multiple periods of Tx chirp. By extracting the changes of the phase information of multiple chirps, the displacement of the object within the two sawtooth wave periods is obtained, and then the estimation of the object's </w:t>
      </w:r>
      <w:r>
        <w:t>velocity</w:t>
      </w:r>
      <w:r w:rsidRPr="009E0389">
        <w:t xml:space="preserve"> is completed.</w:t>
      </w:r>
    </w:p>
    <w:p w14:paraId="42F0DCDC" w14:textId="77777777" w:rsidR="00563709" w:rsidRDefault="00563709" w:rsidP="00563709">
      <w:pPr>
        <w:spacing w:line="312" w:lineRule="auto"/>
        <w:jc w:val="center"/>
      </w:pPr>
      <w:r w:rsidRPr="002952B1">
        <w:rPr>
          <w:noProof/>
          <w:lang w:eastAsia="zh-CN"/>
        </w:rPr>
        <w:lastRenderedPageBreak/>
        <w:drawing>
          <wp:inline distT="0" distB="0" distL="0" distR="0" wp14:anchorId="36FAF84E" wp14:editId="5514A279">
            <wp:extent cx="2870200" cy="2385871"/>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0098" cy="2410724"/>
                    </a:xfrm>
                    <a:prstGeom prst="rect">
                      <a:avLst/>
                    </a:prstGeom>
                  </pic:spPr>
                </pic:pic>
              </a:graphicData>
            </a:graphic>
          </wp:inline>
        </w:drawing>
      </w:r>
    </w:p>
    <w:p w14:paraId="2D55BBAA" w14:textId="77777777" w:rsidR="00563709" w:rsidRPr="000C6C3F" w:rsidRDefault="00563709" w:rsidP="00563709">
      <w:pPr>
        <w:spacing w:afterLines="50" w:after="120" w:line="312" w:lineRule="auto"/>
        <w:ind w:firstLine="420"/>
        <w:jc w:val="center"/>
        <w:rPr>
          <w:sz w:val="22"/>
        </w:rPr>
      </w:pPr>
      <w:r w:rsidRPr="000926E3">
        <w:rPr>
          <w:rFonts w:hint="eastAsia"/>
          <w:sz w:val="22"/>
        </w:rPr>
        <w:t>F</w:t>
      </w:r>
      <w:r w:rsidRPr="000926E3">
        <w:rPr>
          <w:sz w:val="22"/>
        </w:rPr>
        <w:t>ig. 2</w:t>
      </w:r>
      <w:r>
        <w:rPr>
          <w:sz w:val="22"/>
        </w:rPr>
        <w:t>.4</w:t>
      </w:r>
      <w:r w:rsidRPr="000926E3">
        <w:rPr>
          <w:sz w:val="22"/>
        </w:rPr>
        <w:t xml:space="preserve">. </w:t>
      </w:r>
      <w:r w:rsidRPr="009662DB">
        <w:rPr>
          <w:sz w:val="22"/>
        </w:rPr>
        <w:t xml:space="preserve">Phase analysis of FMCW radar </w:t>
      </w:r>
      <w:r>
        <w:rPr>
          <w:sz w:val="22"/>
        </w:rPr>
        <w:t>IF</w:t>
      </w:r>
      <w:r w:rsidRPr="009662DB">
        <w:rPr>
          <w:sz w:val="22"/>
        </w:rPr>
        <w:t xml:space="preserve"> signal</w:t>
      </w:r>
      <w:r w:rsidRPr="00B85B27">
        <w:rPr>
          <w:sz w:val="22"/>
        </w:rPr>
        <w:t xml:space="preserve"> </w:t>
      </w:r>
    </w:p>
    <w:p w14:paraId="4D0D3722" w14:textId="77777777" w:rsidR="00563709" w:rsidRPr="00D00FFE" w:rsidRDefault="00563709" w:rsidP="00563709">
      <w:pPr>
        <w:spacing w:afterLines="50" w:after="120"/>
        <w:ind w:firstLine="420"/>
      </w:pPr>
      <w:r w:rsidRPr="00D73EA3">
        <w:t xml:space="preserve">The first step is the phase analysis of the FMCW radar </w:t>
      </w:r>
      <w:r>
        <w:t xml:space="preserve">IF </w:t>
      </w:r>
      <w:r w:rsidRPr="00D73EA3">
        <w:t>signal. The top graph in Figure 2</w:t>
      </w:r>
      <w:r>
        <w:t>.4</w:t>
      </w:r>
      <w:r w:rsidRPr="00D73EA3">
        <w:t xml:space="preserve"> is the time-domain waveform of the transmitted signal. Assuming that two chirps are continuously transmitted, the repetitive time of the transmitted signal waveform is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D73EA3">
        <w:t xml:space="preserve">. Since the repetitive time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D73EA3">
        <w:t xml:space="preserve"> is generally in the μs level, which is very small relative to the time axis, the image of the two consecutive transmitted signal waveforms on the time axis </w:t>
      </w:r>
      <w:r>
        <w:t>c</w:t>
      </w:r>
      <w:r w:rsidRPr="00D73EA3">
        <w:t>an be considered overlapping. That is, the top image is actually a superimposed image of two transmitted waveforms with very short intervals on the time axis.</w:t>
      </w:r>
    </w:p>
    <w:p w14:paraId="0F08ED0B" w14:textId="77777777" w:rsidR="00563709" w:rsidRDefault="00563709" w:rsidP="00563709">
      <w:pPr>
        <w:spacing w:afterLines="50" w:after="120"/>
        <w:ind w:firstLine="420"/>
      </w:pPr>
      <w:r w:rsidRPr="00D84AEE">
        <w:t>Suppose the first</w:t>
      </w:r>
      <w:r>
        <w:t xml:space="preserve"> Tx chirp</w:t>
      </w:r>
      <w:r w:rsidRPr="00D84AEE">
        <w:t xml:space="preserve"> emitted returns after time τ, forming the light blue waveform in the middle image in Figure 2</w:t>
      </w:r>
      <w:r>
        <w:t>.4</w:t>
      </w:r>
      <w:r w:rsidRPr="00D84AEE">
        <w:t xml:space="preserve">, and the second </w:t>
      </w:r>
      <w:r>
        <w:t>Tx chirp</w:t>
      </w:r>
      <w:r w:rsidRPr="00D84AEE">
        <w:t xml:space="preserve"> returns after time </w:t>
      </w:r>
      <m:oMath>
        <m:r>
          <m:rPr>
            <m:sty m:val="p"/>
          </m:rPr>
          <w:rPr>
            <w:rFonts w:ascii="Cambria Math" w:hAnsi="Cambria Math"/>
          </w:rPr>
          <m:t>(</m:t>
        </m:r>
        <m:r>
          <w:rPr>
            <w:rFonts w:ascii="Cambria Math" w:hAnsi="Cambria Math"/>
          </w:rPr>
          <m:t>τ+∆t)</m:t>
        </m:r>
      </m:oMath>
      <w:r w:rsidRPr="00D84AEE">
        <w:t xml:space="preserve"> as a dark blue waveform. The </w:t>
      </w:r>
      <m:oMath>
        <m:r>
          <w:rPr>
            <w:rFonts w:ascii="Cambria Math" w:hAnsi="Cambria Math"/>
          </w:rPr>
          <m:t>∆t</m:t>
        </m:r>
      </m:oMath>
      <w:r w:rsidRPr="00D84AEE">
        <w:t xml:space="preserve"> delay is caused by a slight displacement of the object within two repetitive periods of emitted </w:t>
      </w:r>
      <w:r>
        <w:t>Tx signal</w:t>
      </w:r>
      <w:r w:rsidRPr="00D84AEE">
        <w:t xml:space="preserve"> waves. It should be noted that </w:t>
      </w:r>
      <m:oMath>
        <m:r>
          <w:rPr>
            <w:rFonts w:ascii="Cambria Math" w:hAnsi="Cambria Math"/>
          </w:rPr>
          <m:t>τ</m:t>
        </m:r>
      </m:oMath>
      <w:r w:rsidRPr="00D84AEE">
        <w:t xml:space="preserve"> and </w:t>
      </w:r>
      <m:oMath>
        <m:r>
          <w:rPr>
            <w:rFonts w:ascii="Cambria Math" w:hAnsi="Cambria Math"/>
          </w:rPr>
          <m:t>∆t</m:t>
        </m:r>
      </m:oMath>
      <w:r w:rsidRPr="00D84AEE">
        <w:t xml:space="preserve"> are also very small amounts of time, so they are enlarged for display here.</w:t>
      </w:r>
    </w:p>
    <w:p w14:paraId="647A82BB" w14:textId="77777777" w:rsidR="00563709" w:rsidRDefault="00563709" w:rsidP="00563709">
      <w:pPr>
        <w:spacing w:afterLines="50" w:after="120"/>
        <w:ind w:firstLine="420"/>
      </w:pPr>
      <w:r w:rsidRPr="000F143D">
        <w:t>The bottom figure of Figure 2</w:t>
      </w:r>
      <w:r>
        <w:t>.4</w:t>
      </w:r>
      <w:r w:rsidRPr="000F143D">
        <w:t xml:space="preserve"> is the </w:t>
      </w:r>
      <w:r>
        <w:t>IF</w:t>
      </w:r>
      <w:r w:rsidRPr="000F143D">
        <w:t xml:space="preserve"> signal formed by the two received signals and the transmitted signal respectively. By analyzing the phases of the two </w:t>
      </w:r>
      <w:r>
        <w:t>IF</w:t>
      </w:r>
      <w:r w:rsidRPr="000F143D">
        <w:t xml:space="preserve"> signals, the moving distance </w:t>
      </w:r>
      <m:oMath>
        <m:r>
          <w:rPr>
            <w:rFonts w:ascii="Cambria Math" w:hAnsi="Cambria Math"/>
          </w:rPr>
          <m:t>∆d</m:t>
        </m:r>
      </m:oMath>
      <w:r w:rsidRPr="000F143D">
        <w:t xml:space="preserve"> of the object during time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t xml:space="preserve"> </w:t>
      </w:r>
      <w:r w:rsidRPr="000F143D">
        <w:t>can be obtained.</w:t>
      </w:r>
    </w:p>
    <w:p w14:paraId="4AF62191" w14:textId="77777777" w:rsidR="00563709" w:rsidRDefault="00563709" w:rsidP="00563709">
      <w:r>
        <w:tab/>
      </w:r>
      <w:r w:rsidRPr="00A62AAB">
        <w:t>It can be obtained from Figure 2</w:t>
      </w:r>
      <w:r>
        <w:t>.4</w:t>
      </w:r>
      <w:r w:rsidRPr="00A62AAB">
        <w:t xml:space="preserve"> that the phase difference between point A and point D </w:t>
      </w:r>
      <w:r>
        <w:t xml:space="preserve">is </w:t>
      </w:r>
      <m:oMath>
        <m:r>
          <w:rPr>
            <w:rFonts w:ascii="Cambria Math" w:hAnsi="Cambria Math"/>
          </w:rPr>
          <m:t>∆</m:t>
        </m:r>
        <m:r>
          <m:rPr>
            <m:sty m:val="p"/>
          </m:rPr>
          <w:rPr>
            <w:rFonts w:ascii="Cambria Math" w:hAnsi="Cambria Math"/>
          </w:rPr>
          <m:t>Φ</m:t>
        </m:r>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rPr>
          <m:t>Δ</m:t>
        </m:r>
        <m:r>
          <w:rPr>
            <w:rFonts w:ascii="Cambria Math" w:hAnsi="Cambria Math"/>
          </w:rPr>
          <m:t>t=4π</m:t>
        </m:r>
        <m:r>
          <m:rPr>
            <m:sty m:val="p"/>
          </m:rPr>
          <w:rPr>
            <w:rFonts w:ascii="Cambria Math" w:hAnsi="Cambria Math"/>
          </w:rPr>
          <m:t>Δ</m:t>
        </m:r>
        <m:r>
          <w:rPr>
            <w:rFonts w:ascii="Cambria Math" w:hAnsi="Cambria Math"/>
          </w:rPr>
          <m:t>d/λ</m:t>
        </m:r>
      </m:oMath>
      <w:r w:rsidRPr="00A62AAB">
        <w:t xml:space="preserve">. At the same time, we get the relationship </w:t>
      </w:r>
      <w:r>
        <w:t xml:space="preserve">in the </w:t>
      </w:r>
      <w:r w:rsidRPr="00A62AAB">
        <w:t xml:space="preserve">waveform: point B and point E are 0 phase, the phase of point C is the negative value of phase A; the phase of point F is the negative value of phase D. Therefore, the phase difference </w:t>
      </w:r>
      <m:oMath>
        <m:r>
          <w:rPr>
            <w:rFonts w:ascii="Cambria Math" w:hAnsi="Cambria Math"/>
          </w:rPr>
          <m:t>∆</m:t>
        </m:r>
        <m:r>
          <m:rPr>
            <m:sty m:val="p"/>
          </m:rPr>
          <w:rPr>
            <w:rFonts w:ascii="Cambria Math" w:hAnsi="Cambria Math"/>
          </w:rPr>
          <m:t>Φ</m:t>
        </m:r>
      </m:oMath>
      <w:r w:rsidRPr="00A62AAB">
        <w:t xml:space="preserve"> between point A and point D is also the phase difference between point C and point F.</w:t>
      </w:r>
    </w:p>
    <w:p w14:paraId="5F728526" w14:textId="77777777" w:rsidR="00563709" w:rsidRDefault="00563709" w:rsidP="00563709">
      <w:pPr>
        <w:ind w:firstLine="420"/>
      </w:pPr>
      <w:r w:rsidRPr="0066439A">
        <w:t xml:space="preserve">According to the conclusion in section 2.2, the expression of sinusoidal </w:t>
      </w:r>
      <w:r>
        <w:t>IF</w:t>
      </w:r>
      <w:r w:rsidRPr="0066439A">
        <w:t xml:space="preserve"> signal </w:t>
      </w:r>
      <w:r>
        <w:t>can be</w:t>
      </w:r>
      <w:r w:rsidRPr="0066439A">
        <w:t xml:space="preserve"> rewritten as follows:</w:t>
      </w:r>
    </w:p>
    <w:p w14:paraId="476AFBF7" w14:textId="77777777" w:rsidR="00563709" w:rsidRPr="002952B1" w:rsidRDefault="00B07AFE" w:rsidP="00563709">
      <w:pPr>
        <w:spacing w:beforeLines="50" w:before="120" w:afterLines="50" w:after="120" w:line="400" w:lineRule="exact"/>
        <w:ind w:firstLineChars="200" w:firstLine="480"/>
        <w:jc w:val="right"/>
      </w:pPr>
      <m:oMath>
        <m:sSub>
          <m:sSubPr>
            <m:ctrlPr>
              <w:rPr>
                <w:rFonts w:ascii="Cambria Math" w:hAnsi="Cambria Math"/>
                <w:i/>
              </w:rPr>
            </m:ctrlPr>
          </m:sSubPr>
          <m:e>
            <m:r>
              <w:rPr>
                <w:rFonts w:ascii="Cambria Math" w:hAnsi="Cambria Math"/>
              </w:rPr>
              <m:t>S</m:t>
            </m:r>
          </m:e>
          <m:sub>
            <m:r>
              <m:rPr>
                <m:sty m:val="p"/>
              </m:rPr>
              <w:rPr>
                <w:rFonts w:ascii="Cambria Math" w:hAnsi="Cambria Math"/>
              </w:rPr>
              <m:t>IF</m:t>
            </m:r>
          </m:sub>
        </m:sSub>
        <m:d>
          <m:dPr>
            <m:ctrlPr>
              <w:rPr>
                <w:rFonts w:ascii="Cambria Math" w:hAnsi="Cambria Math"/>
                <w:i/>
              </w:rPr>
            </m:ctrlPr>
          </m:dPr>
          <m:e>
            <m:r>
              <w:rPr>
                <w:rFonts w:ascii="Cambria Math" w:hAnsi="Cambria Math"/>
              </w:rPr>
              <m:t>t</m:t>
            </m:r>
          </m:e>
        </m:d>
        <m:r>
          <w:rPr>
            <w:rFonts w:ascii="Cambria Math" w:hAnsi="Cambria Math"/>
          </w:rPr>
          <m:t>=Asin(2πft+</m:t>
        </m:r>
        <m:r>
          <m:rPr>
            <m:sty m:val="p"/>
          </m:rPr>
          <w:rPr>
            <w:rFonts w:ascii="Cambria Math" w:hAnsi="Cambria Math"/>
          </w:rPr>
          <m:t>Φ</m:t>
        </m:r>
        <m:r>
          <w:rPr>
            <w:rFonts w:ascii="Cambria Math" w:hAnsi="Cambria Math"/>
          </w:rPr>
          <m:t>)</m:t>
        </m:r>
      </m:oMath>
      <w:r w:rsidR="00563709" w:rsidRPr="002952B1">
        <w:t xml:space="preserve">                   </w:t>
      </w:r>
      <w:r w:rsidR="00563709" w:rsidRPr="002952B1">
        <w:fldChar w:fldCharType="begin"/>
      </w:r>
      <w:r w:rsidR="00563709" w:rsidRPr="002952B1">
        <w:instrText xml:space="preserve"> MACROBUTTON MTPlaceRef \* MERGEFORMAT </w:instrText>
      </w:r>
      <w:r w:rsidR="00563709" w:rsidRPr="002952B1">
        <w:fldChar w:fldCharType="begin"/>
      </w:r>
      <w:r w:rsidR="00563709" w:rsidRPr="002952B1">
        <w:instrText xml:space="preserve"> SEQ MTEqn \h \* MERGEFORMAT </w:instrText>
      </w:r>
      <w:r w:rsidR="00563709" w:rsidRPr="002952B1">
        <w:fldChar w:fldCharType="end"/>
      </w:r>
      <w:r w:rsidR="00563709" w:rsidRPr="002952B1">
        <w:instrText>(</w:instrText>
      </w:r>
      <w:r>
        <w:fldChar w:fldCharType="begin"/>
      </w:r>
      <w:r>
        <w:instrText xml:space="preserve"> SEQ MTSec \c \* Arabic \* MERGEFORMAT </w:instrText>
      </w:r>
      <w:r>
        <w:fldChar w:fldCharType="separate"/>
      </w:r>
      <w:r w:rsidR="00563709">
        <w:rPr>
          <w:noProof/>
        </w:rPr>
        <w:instrText>2</w:instrText>
      </w:r>
      <w:r>
        <w:rPr>
          <w:noProof/>
        </w:rPr>
        <w:fldChar w:fldCharType="end"/>
      </w:r>
      <w:r w:rsidR="00563709" w:rsidRPr="002952B1">
        <w:instrText>-</w:instrText>
      </w:r>
      <w:r>
        <w:fldChar w:fldCharType="begin"/>
      </w:r>
      <w:r>
        <w:instrText xml:space="preserve"> SEQ MTEqn \c \* Arabic \* MERGEFORMAT </w:instrText>
      </w:r>
      <w:r>
        <w:fldChar w:fldCharType="separate"/>
      </w:r>
      <w:r w:rsidR="00563709">
        <w:rPr>
          <w:noProof/>
        </w:rPr>
        <w:instrText>8</w:instrText>
      </w:r>
      <w:r>
        <w:rPr>
          <w:noProof/>
        </w:rPr>
        <w:fldChar w:fldCharType="end"/>
      </w:r>
      <w:r w:rsidR="00563709" w:rsidRPr="002952B1">
        <w:instrText>)</w:instrText>
      </w:r>
      <w:r w:rsidR="00563709" w:rsidRPr="002952B1">
        <w:fldChar w:fldCharType="end"/>
      </w:r>
    </w:p>
    <w:p w14:paraId="6E51018D" w14:textId="77777777" w:rsidR="00563709" w:rsidRPr="00653D01" w:rsidRDefault="00563709" w:rsidP="00563709">
      <w:pPr>
        <w:spacing w:afterLines="50" w:after="120" w:line="312" w:lineRule="auto"/>
      </w:pPr>
      <w:r>
        <w:t>w</w:t>
      </w:r>
      <w:r w:rsidRPr="00E7569E">
        <w:t xml:space="preserve">here </w:t>
      </w:r>
      <m:oMath>
        <m:r>
          <w:rPr>
            <w:rFonts w:ascii="Cambria Math" w:hAnsi="Cambria Math"/>
          </w:rPr>
          <m:t>f=S∙2d/c</m:t>
        </m:r>
      </m:oMath>
      <w:r>
        <w:rPr>
          <w:rFonts w:hint="eastAsia"/>
        </w:rPr>
        <w:t xml:space="preserve"> </w:t>
      </w:r>
      <w:r>
        <w:t xml:space="preserve">is </w:t>
      </w:r>
      <w:r w:rsidRPr="00E7569E">
        <w:t>the frequency of the signal, c is the speed of light</w:t>
      </w:r>
      <w:r>
        <w:t>.</w:t>
      </w:r>
    </w:p>
    <w:p w14:paraId="34B581B9" w14:textId="77777777" w:rsidR="00563709" w:rsidRDefault="00563709" w:rsidP="00563709">
      <w:pPr>
        <w:spacing w:afterLines="50" w:after="120" w:line="312" w:lineRule="auto"/>
      </w:pPr>
      <w:r>
        <w:tab/>
      </w:r>
      <w:r w:rsidRPr="0018313B">
        <w:t>When there are two</w:t>
      </w:r>
      <w:r>
        <w:t xml:space="preserve"> IF </w:t>
      </w:r>
      <w:r w:rsidRPr="0018313B">
        <w:t>signals, the phase difference</w:t>
      </w:r>
      <w:r>
        <w:rPr>
          <w:rFonts w:hint="eastAsia"/>
        </w:rPr>
        <w:t xml:space="preserve"> </w:t>
      </w:r>
      <m:oMath>
        <m:r>
          <w:rPr>
            <w:rFonts w:ascii="Cambria Math" w:hAnsi="Cambria Math"/>
          </w:rPr>
          <m:t>∆</m:t>
        </m:r>
        <m:r>
          <m:rPr>
            <m:sty m:val="p"/>
          </m:rPr>
          <w:rPr>
            <w:rFonts w:ascii="Cambria Math" w:hAnsi="Cambria Math"/>
          </w:rPr>
          <m:t>Φ</m:t>
        </m:r>
      </m:oMath>
      <w:r w:rsidRPr="0018313B">
        <w:t xml:space="preserve"> </w:t>
      </w:r>
      <w:r>
        <w:t>is:</w:t>
      </w:r>
    </w:p>
    <w:p w14:paraId="323E67A8" w14:textId="77777777" w:rsidR="00563709" w:rsidRPr="002952B1" w:rsidRDefault="00563709" w:rsidP="00563709">
      <w:pPr>
        <w:spacing w:afterLines="50" w:after="120" w:line="400" w:lineRule="exact"/>
        <w:ind w:firstLineChars="200" w:firstLine="480"/>
        <w:jc w:val="right"/>
      </w:pPr>
      <m:oMath>
        <m:r>
          <w:rPr>
            <w:rFonts w:ascii="Cambria Math" w:hAnsi="Cambria Math"/>
          </w:rPr>
          <w:lastRenderedPageBreak/>
          <m:t>∆</m:t>
        </m:r>
        <m:r>
          <m:rPr>
            <m:sty m:val="p"/>
          </m:rPr>
          <w:rPr>
            <w:rFonts w:ascii="Cambria Math" w:hAnsi="Cambria Math"/>
          </w:rPr>
          <m:t>Φ=</m:t>
        </m:r>
        <m:r>
          <w:rPr>
            <w:rFonts w:ascii="Cambria Math" w:hAnsi="Cambria Math"/>
          </w:rPr>
          <m:t>4π</m:t>
        </m:r>
        <m:r>
          <m:rPr>
            <m:sty m:val="p"/>
          </m:rPr>
          <w:rPr>
            <w:rFonts w:ascii="Cambria Math" w:hAnsi="Cambria Math"/>
          </w:rPr>
          <m:t>Δ</m:t>
        </m:r>
        <m:r>
          <w:rPr>
            <w:rFonts w:ascii="Cambria Math" w:hAnsi="Cambria Math"/>
          </w:rPr>
          <m:t>d/λ</m:t>
        </m:r>
      </m:oMath>
      <w:r w:rsidRPr="002952B1">
        <w:t xml:space="preserve">                        </w:t>
      </w:r>
      <w:r w:rsidRPr="002952B1">
        <w:fldChar w:fldCharType="begin"/>
      </w:r>
      <w:r w:rsidRPr="002952B1">
        <w:instrText xml:space="preserve"> MACROBUTTON MTPlaceRef \* MERGEFORMAT </w:instrText>
      </w:r>
      <w:r w:rsidRPr="002952B1">
        <w:fldChar w:fldCharType="begin"/>
      </w:r>
      <w:r w:rsidRPr="002952B1">
        <w:instrText xml:space="preserve"> SEQ MTEqn \h \* MERGEFORMAT </w:instrText>
      </w:r>
      <w:r w:rsidRPr="002952B1">
        <w:fldChar w:fldCharType="end"/>
      </w:r>
      <w:r w:rsidRPr="002952B1">
        <w:instrText>(</w:instrText>
      </w:r>
      <w:r w:rsidR="00B07AFE">
        <w:fldChar w:fldCharType="begin"/>
      </w:r>
      <w:r w:rsidR="00B07AFE">
        <w:instrText xml:space="preserve"> SEQ MTSec \c \* Arabic \* MERGEFORMAT </w:instrText>
      </w:r>
      <w:r w:rsidR="00B07AFE">
        <w:fldChar w:fldCharType="separate"/>
      </w:r>
      <w:r>
        <w:rPr>
          <w:noProof/>
        </w:rPr>
        <w:instrText>2</w:instrText>
      </w:r>
      <w:r w:rsidR="00B07AFE">
        <w:rPr>
          <w:noProof/>
        </w:rPr>
        <w:fldChar w:fldCharType="end"/>
      </w:r>
      <w:r w:rsidRPr="002952B1">
        <w:instrText>-</w:instrText>
      </w:r>
      <w:r w:rsidR="00B07AFE">
        <w:fldChar w:fldCharType="begin"/>
      </w:r>
      <w:r w:rsidR="00B07AFE">
        <w:instrText xml:space="preserve"> SEQ MTEqn \c \* Arabic \* MERGEFORMAT </w:instrText>
      </w:r>
      <w:r w:rsidR="00B07AFE">
        <w:fldChar w:fldCharType="separate"/>
      </w:r>
      <w:r>
        <w:rPr>
          <w:noProof/>
        </w:rPr>
        <w:instrText>9</w:instrText>
      </w:r>
      <w:r w:rsidR="00B07AFE">
        <w:rPr>
          <w:noProof/>
        </w:rPr>
        <w:fldChar w:fldCharType="end"/>
      </w:r>
      <w:r w:rsidRPr="002952B1">
        <w:instrText>)</w:instrText>
      </w:r>
      <w:r w:rsidRPr="002952B1">
        <w:fldChar w:fldCharType="end"/>
      </w:r>
    </w:p>
    <w:p w14:paraId="1F1B5C85" w14:textId="77777777" w:rsidR="00563709" w:rsidRDefault="00563709" w:rsidP="00563709">
      <w:pPr>
        <w:spacing w:afterLines="50" w:after="120" w:line="312" w:lineRule="auto"/>
      </w:pPr>
      <w:r>
        <w:rPr>
          <w:rFonts w:hint="eastAsia"/>
        </w:rPr>
        <w:t>n</w:t>
      </w:r>
      <w:r>
        <w:t>ote</w:t>
      </w:r>
      <m:oMath>
        <m:r>
          <m:rPr>
            <m:sty m:val="p"/>
          </m:rPr>
          <w:rPr>
            <w:rFonts w:ascii="Cambria Math" w:hAnsi="Cambria Math"/>
          </w:rPr>
          <m:t xml:space="preserve"> </m:t>
        </m:r>
        <m:r>
          <w:rPr>
            <w:rFonts w:ascii="Cambria Math" w:hAnsi="Cambria Math"/>
          </w:rPr>
          <m:t>ω</m:t>
        </m:r>
        <m:r>
          <m:rPr>
            <m:sty m:val="p"/>
          </m:rPr>
          <w:rPr>
            <w:rFonts w:ascii="Cambria Math" w:hAnsi="Cambria Math"/>
          </w:rPr>
          <m:t>=</m:t>
        </m:r>
        <m:r>
          <w:rPr>
            <w:rFonts w:ascii="Cambria Math" w:hAnsi="Cambria Math"/>
          </w:rPr>
          <m:t>∆</m:t>
        </m:r>
        <m:r>
          <m:rPr>
            <m:sty m:val="p"/>
          </m:rPr>
          <w:rPr>
            <w:rFonts w:ascii="Cambria Math" w:hAnsi="Cambria Math"/>
          </w:rPr>
          <m:t>Φ=</m:t>
        </m:r>
        <m:r>
          <w:rPr>
            <w:rFonts w:ascii="Cambria Math" w:hAnsi="Cambria Math"/>
          </w:rPr>
          <m:t>4πvTc/λ</m:t>
        </m:r>
      </m:oMath>
      <w:r>
        <w:rPr>
          <w:rFonts w:hint="eastAsia"/>
        </w:rPr>
        <w:t>,</w:t>
      </w:r>
      <w:r>
        <w:t xml:space="preserve"> then the velocity estimation is:</w:t>
      </w:r>
    </w:p>
    <w:p w14:paraId="77B90E8A" w14:textId="77777777" w:rsidR="00563709" w:rsidRPr="002952B1" w:rsidRDefault="00563709" w:rsidP="00563709">
      <w:pPr>
        <w:spacing w:line="400" w:lineRule="exact"/>
        <w:ind w:firstLineChars="200" w:firstLine="480"/>
        <w:jc w:val="right"/>
      </w:pPr>
      <m:oMath>
        <m:r>
          <w:rPr>
            <w:rFonts w:ascii="Cambria Math" w:hAnsi="Cambria Math"/>
          </w:rPr>
          <m:t>v=λω/4π</m:t>
        </m:r>
        <m:sSub>
          <m:sSubPr>
            <m:ctrlPr>
              <w:rPr>
                <w:rFonts w:ascii="Cambria Math" w:hAnsi="Cambria Math"/>
                <w:i/>
              </w:rPr>
            </m:ctrlPr>
          </m:sSubPr>
          <m:e>
            <m:r>
              <w:rPr>
                <w:rFonts w:ascii="Cambria Math" w:hAnsi="Cambria Math"/>
              </w:rPr>
              <m:t>T</m:t>
            </m:r>
          </m:e>
          <m:sub>
            <m:r>
              <w:rPr>
                <w:rFonts w:ascii="Cambria Math" w:hAnsi="Cambria Math"/>
              </w:rPr>
              <m:t>c</m:t>
            </m:r>
          </m:sub>
        </m:sSub>
      </m:oMath>
      <w:r w:rsidRPr="002952B1">
        <w:t xml:space="preserve">                       </w:t>
      </w:r>
      <w:r w:rsidRPr="002952B1">
        <w:fldChar w:fldCharType="begin"/>
      </w:r>
      <w:r w:rsidRPr="002952B1">
        <w:instrText xml:space="preserve"> MACROBUTTON MTPlaceRef \* MERGEFORMAT </w:instrText>
      </w:r>
      <w:r w:rsidRPr="002952B1">
        <w:fldChar w:fldCharType="begin"/>
      </w:r>
      <w:r w:rsidRPr="002952B1">
        <w:instrText xml:space="preserve"> SEQ MTEqn \h \* MERGEFORMAT </w:instrText>
      </w:r>
      <w:r w:rsidRPr="002952B1">
        <w:fldChar w:fldCharType="end"/>
      </w:r>
      <w:r w:rsidRPr="002952B1">
        <w:instrText>(</w:instrText>
      </w:r>
      <w:r w:rsidR="00B07AFE">
        <w:fldChar w:fldCharType="begin"/>
      </w:r>
      <w:r w:rsidR="00B07AFE">
        <w:instrText xml:space="preserve"> SEQ MTSec \c \* Arabic \* MERGEFORMAT </w:instrText>
      </w:r>
      <w:r w:rsidR="00B07AFE">
        <w:fldChar w:fldCharType="separate"/>
      </w:r>
      <w:r>
        <w:rPr>
          <w:noProof/>
        </w:rPr>
        <w:instrText>2</w:instrText>
      </w:r>
      <w:r w:rsidR="00B07AFE">
        <w:rPr>
          <w:noProof/>
        </w:rPr>
        <w:fldChar w:fldCharType="end"/>
      </w:r>
      <w:r w:rsidRPr="002952B1">
        <w:instrText>-</w:instrText>
      </w:r>
      <w:r w:rsidR="00B07AFE">
        <w:fldChar w:fldCharType="begin"/>
      </w:r>
      <w:r w:rsidR="00B07AFE">
        <w:instrText xml:space="preserve"> SEQ MTEqn \c \* Arabic \* MERGEFORMAT </w:instrText>
      </w:r>
      <w:r w:rsidR="00B07AFE">
        <w:fldChar w:fldCharType="separate"/>
      </w:r>
      <w:r>
        <w:rPr>
          <w:noProof/>
        </w:rPr>
        <w:instrText>10</w:instrText>
      </w:r>
      <w:r w:rsidR="00B07AFE">
        <w:rPr>
          <w:noProof/>
        </w:rPr>
        <w:fldChar w:fldCharType="end"/>
      </w:r>
      <w:r w:rsidRPr="002952B1">
        <w:instrText>)</w:instrText>
      </w:r>
      <w:r w:rsidRPr="002952B1">
        <w:fldChar w:fldCharType="end"/>
      </w:r>
    </w:p>
    <w:p w14:paraId="116FB521" w14:textId="77777777" w:rsidR="00563709" w:rsidRDefault="00563709" w:rsidP="00563709">
      <w:pPr>
        <w:spacing w:afterLines="50" w:after="120"/>
      </w:pPr>
      <w:r>
        <w:tab/>
        <w:t>T</w:t>
      </w:r>
      <w:r>
        <w:rPr>
          <w:rFonts w:hint="eastAsia"/>
        </w:rPr>
        <w:t>aking</w:t>
      </w:r>
      <w:r w:rsidRPr="00AD2335">
        <w:t xml:space="preserve"> the example </w:t>
      </w:r>
      <w:r>
        <w:t xml:space="preserve">that have </w:t>
      </w:r>
      <w:r w:rsidRPr="00AD2335">
        <w:t xml:space="preserve">mentioned </w:t>
      </w:r>
      <w:r>
        <w:t>before.</w:t>
      </w:r>
      <w:r w:rsidRPr="00AD2335">
        <w:t xml:space="preserve"> </w:t>
      </w:r>
      <w:r>
        <w:t xml:space="preserve">For a </w:t>
      </w:r>
      <w:r w:rsidRPr="00AD2335">
        <w:t xml:space="preserve">FMCW radar operating at 77 GHz, the phase change </w:t>
      </w:r>
      <m:oMath>
        <m:r>
          <w:rPr>
            <w:rFonts w:ascii="Cambria Math" w:hAnsi="Cambria Math"/>
          </w:rPr>
          <m:t>∆</m:t>
        </m:r>
        <m:r>
          <m:rPr>
            <m:sty m:val="p"/>
          </m:rPr>
          <w:rPr>
            <w:rFonts w:ascii="Cambria Math" w:hAnsi="Cambria Math"/>
          </w:rPr>
          <m:t>Φ=</m:t>
        </m:r>
        <m:r>
          <w:rPr>
            <w:rFonts w:ascii="Cambria Math" w:hAnsi="Cambria Math"/>
          </w:rPr>
          <m:t>4π</m:t>
        </m:r>
        <m:r>
          <m:rPr>
            <m:sty m:val="p"/>
          </m:rPr>
          <w:rPr>
            <w:rFonts w:ascii="Cambria Math" w:hAnsi="Cambria Math"/>
          </w:rPr>
          <m:t>Δ</m:t>
        </m:r>
        <m:r>
          <w:rPr>
            <w:rFonts w:ascii="Cambria Math" w:hAnsi="Cambria Math"/>
          </w:rPr>
          <m:t>d/λ=180°</m:t>
        </m:r>
      </m:oMath>
      <w:r w:rsidRPr="00AD2335">
        <w:t>. It can be</w:t>
      </w:r>
      <w:r>
        <w:t xml:space="preserve"> concluded</w:t>
      </w:r>
      <w:r w:rsidRPr="00AD2335">
        <w:t xml:space="preserve"> that the frequency is almost negligible for small movement changes, but the phase information is very sensitive to small distance changes. Therefore, the phase information is used to complete the </w:t>
      </w:r>
      <w:r>
        <w:t>velocity</w:t>
      </w:r>
      <w:r w:rsidRPr="00AD2335">
        <w:t xml:space="preserve"> estimation with higher resolution.</w:t>
      </w:r>
    </w:p>
    <w:p w14:paraId="0584632C" w14:textId="77777777" w:rsidR="00563709" w:rsidRDefault="00563709" w:rsidP="00563709">
      <w:pPr>
        <w:spacing w:afterLines="50" w:after="120"/>
      </w:pPr>
      <w:r>
        <w:tab/>
      </w:r>
      <w:r w:rsidRPr="00147F9B">
        <w:t xml:space="preserve">It should be noted that because the speed is detected using changes in phase information, it must be effective within the range of </w:t>
      </w:r>
      <m:oMath>
        <m:r>
          <m:rPr>
            <m:sty m:val="p"/>
          </m:rPr>
          <w:rPr>
            <w:rFonts w:ascii="Cambria Math" w:eastAsia="微软雅黑" w:hAnsi="Cambria Math"/>
          </w:rPr>
          <m:t>|</m:t>
        </m:r>
        <m:r>
          <w:rPr>
            <w:rFonts w:ascii="Cambria Math" w:hAnsi="Cambria Math"/>
          </w:rPr>
          <m:t>ω|&lt;π</m:t>
        </m:r>
      </m:oMath>
      <w:r w:rsidRPr="00147F9B">
        <w:t xml:space="preserve">, which limits the maximum upper limit of speed estimation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147F9B">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72"/>
        <w:gridCol w:w="7563"/>
        <w:gridCol w:w="605"/>
      </w:tblGrid>
      <w:tr w:rsidR="00563709" w:rsidRPr="002952B1" w14:paraId="7560D29D" w14:textId="77777777" w:rsidTr="00825532">
        <w:trPr>
          <w:jc w:val="center"/>
        </w:trPr>
        <w:tc>
          <w:tcPr>
            <w:tcW w:w="461" w:type="dxa"/>
            <w:tcMar>
              <w:top w:w="60" w:type="dxa"/>
              <w:bottom w:w="60" w:type="dxa"/>
            </w:tcMar>
            <w:vAlign w:val="center"/>
          </w:tcPr>
          <w:p w14:paraId="42DD3A98" w14:textId="77777777" w:rsidR="00563709" w:rsidRPr="002952B1" w:rsidRDefault="00563709" w:rsidP="00825532">
            <w:pPr>
              <w:rPr>
                <w:rFonts w:ascii="Times New Roman" w:hAnsi="Times New Roman"/>
              </w:rPr>
            </w:pPr>
          </w:p>
        </w:tc>
        <w:tc>
          <w:tcPr>
            <w:tcW w:w="7385" w:type="dxa"/>
            <w:tcMar>
              <w:top w:w="60" w:type="dxa"/>
              <w:bottom w:w="60" w:type="dxa"/>
            </w:tcMar>
            <w:vAlign w:val="center"/>
          </w:tcPr>
          <w:p w14:paraId="3C1DA81E" w14:textId="77777777" w:rsidR="00563709" w:rsidRPr="002952B1" w:rsidRDefault="00B07AFE" w:rsidP="00825532">
            <w:pPr>
              <w:jc w:val="center"/>
              <w:rPr>
                <w:rFonts w:ascii="Times New Roman" w:hAnsi="Times New Roman"/>
              </w:rPr>
            </w:pPr>
            <m:oMathPara>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&lt;</m:t>
                </m:r>
                <m:f>
                  <m:fPr>
                    <m:ctrlPr>
                      <w:rPr>
                        <w:rFonts w:ascii="Cambria Math" w:hAnsi="Cambria Math"/>
                        <w:i/>
                      </w:rPr>
                    </m:ctrlPr>
                  </m:fPr>
                  <m:num>
                    <m:r>
                      <w:rPr>
                        <w:rFonts w:ascii="Cambria Math" w:hAnsi="Cambria Math"/>
                      </w:rPr>
                      <m:t>λ</m:t>
                    </m:r>
                  </m:num>
                  <m:den>
                    <m:r>
                      <m:rPr>
                        <m:sty m:val="p"/>
                      </m:rP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m:t>
                        </m:r>
                      </m:sub>
                    </m:sSub>
                  </m:den>
                </m:f>
              </m:oMath>
            </m:oMathPara>
          </w:p>
        </w:tc>
        <w:tc>
          <w:tcPr>
            <w:tcW w:w="460" w:type="dxa"/>
            <w:tcMar>
              <w:top w:w="60" w:type="dxa"/>
              <w:bottom w:w="60" w:type="dxa"/>
            </w:tcMar>
            <w:vAlign w:val="center"/>
          </w:tcPr>
          <w:p w14:paraId="58C76B00" w14:textId="77777777" w:rsidR="00563709" w:rsidRPr="002952B1" w:rsidRDefault="00563709" w:rsidP="00825532">
            <w:pPr>
              <w:jc w:val="right"/>
              <w:rPr>
                <w:rFonts w:ascii="Times New Roman" w:hAnsi="Times New Roman"/>
              </w:rPr>
            </w:pPr>
            <w:r w:rsidRPr="002952B1">
              <w:fldChar w:fldCharType="begin"/>
            </w:r>
            <w:r w:rsidRPr="002952B1">
              <w:rPr>
                <w:rFonts w:ascii="Times New Roman" w:hAnsi="Times New Roman"/>
              </w:rPr>
              <w:instrText xml:space="preserve"> MACROBUTTON MTPlaceRef \* MERGEFORMAT </w:instrText>
            </w:r>
            <w:r w:rsidRPr="002952B1">
              <w:fldChar w:fldCharType="begin"/>
            </w:r>
            <w:r w:rsidRPr="002952B1">
              <w:rPr>
                <w:rFonts w:ascii="Times New Roman" w:hAnsi="Times New Roman"/>
              </w:rPr>
              <w:instrText xml:space="preserve"> SEQ MTEqn \h \* MERGEFORMAT </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MTSec \c \* Arabic \* MERGEFORMAT </w:instrText>
            </w:r>
            <w:r w:rsidRPr="002952B1">
              <w:fldChar w:fldCharType="separate"/>
            </w:r>
            <w:r>
              <w:rPr>
                <w:rFonts w:ascii="Times New Roman" w:hAnsi="Times New Roman"/>
                <w:noProof/>
              </w:rPr>
              <w:instrText>2</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MTEqn \c \* Arabic \* MERGEFORMAT </w:instrText>
            </w:r>
            <w:r w:rsidRPr="002952B1">
              <w:fldChar w:fldCharType="separate"/>
            </w:r>
            <w:r>
              <w:rPr>
                <w:rFonts w:ascii="Times New Roman" w:hAnsi="Times New Roman"/>
                <w:noProof/>
              </w:rPr>
              <w:instrText>11</w:instrText>
            </w:r>
            <w:r w:rsidRPr="002952B1">
              <w:fldChar w:fldCharType="end"/>
            </w:r>
            <w:r w:rsidRPr="002952B1">
              <w:rPr>
                <w:rFonts w:ascii="Times New Roman" w:hAnsi="Times New Roman"/>
              </w:rPr>
              <w:instrText>)</w:instrText>
            </w:r>
            <w:r w:rsidRPr="002952B1">
              <w:fldChar w:fldCharType="end"/>
            </w:r>
          </w:p>
        </w:tc>
      </w:tr>
    </w:tbl>
    <w:p w14:paraId="1E7CB54B" w14:textId="77777777" w:rsidR="00563709" w:rsidRDefault="00563709" w:rsidP="00563709">
      <w:pPr>
        <w:spacing w:beforeLines="50" w:before="120" w:afterLines="50" w:after="120"/>
      </w:pPr>
      <w:r>
        <w:tab/>
      </w:r>
      <w:r w:rsidRPr="00BA06E4">
        <w:t xml:space="preserve">In addition, the direction of the object's movement relative to the radar can be distinguished by the sign of </w:t>
      </w:r>
      <m:oMath>
        <m:r>
          <w:rPr>
            <w:rFonts w:ascii="Cambria Math" w:hAnsi="Cambria Math"/>
          </w:rPr>
          <m:t>ω</m:t>
        </m:r>
      </m:oMath>
      <w:r>
        <w:rPr>
          <w:rFonts w:hint="eastAsia"/>
        </w:rPr>
        <w:t>:</w:t>
      </w:r>
    </w:p>
    <w:p w14:paraId="3143B339" w14:textId="77777777" w:rsidR="00563709" w:rsidRDefault="00563709" w:rsidP="00563709">
      <w:pPr>
        <w:spacing w:afterLines="50" w:after="120" w:line="312" w:lineRule="auto"/>
        <w:jc w:val="center"/>
      </w:pPr>
      <w:r>
        <w:rPr>
          <w:noProof/>
          <w:lang w:eastAsia="zh-CN"/>
        </w:rPr>
        <w:drawing>
          <wp:inline distT="0" distB="0" distL="0" distR="0" wp14:anchorId="13A9E981" wp14:editId="786FC2C4">
            <wp:extent cx="3886200" cy="1293267"/>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2583" cy="1302047"/>
                    </a:xfrm>
                    <a:prstGeom prst="rect">
                      <a:avLst/>
                    </a:prstGeom>
                  </pic:spPr>
                </pic:pic>
              </a:graphicData>
            </a:graphic>
          </wp:inline>
        </w:drawing>
      </w:r>
    </w:p>
    <w:p w14:paraId="0D3F554C" w14:textId="77777777" w:rsidR="00563709" w:rsidRPr="000C6C3F" w:rsidRDefault="00563709" w:rsidP="00563709">
      <w:pPr>
        <w:spacing w:afterLines="50" w:after="120" w:line="312" w:lineRule="auto"/>
        <w:ind w:firstLine="420"/>
        <w:jc w:val="center"/>
        <w:rPr>
          <w:sz w:val="22"/>
        </w:rPr>
      </w:pPr>
      <w:r w:rsidRPr="000926E3">
        <w:rPr>
          <w:rFonts w:hint="eastAsia"/>
          <w:sz w:val="22"/>
        </w:rPr>
        <w:t>F</w:t>
      </w:r>
      <w:r w:rsidRPr="000926E3">
        <w:rPr>
          <w:sz w:val="22"/>
        </w:rPr>
        <w:t>ig. 2</w:t>
      </w:r>
      <w:r>
        <w:rPr>
          <w:sz w:val="22"/>
        </w:rPr>
        <w:t>.5</w:t>
      </w:r>
      <w:r w:rsidRPr="000926E3">
        <w:rPr>
          <w:sz w:val="22"/>
        </w:rPr>
        <w:t xml:space="preserve">. </w:t>
      </w:r>
      <w:r w:rsidRPr="003164F9">
        <w:rPr>
          <w:sz w:val="22"/>
        </w:rPr>
        <w:t>Relationship between phase sign and object movement direction</w:t>
      </w:r>
      <w:r w:rsidRPr="00B85B27">
        <w:rPr>
          <w:sz w:val="22"/>
        </w:rPr>
        <w:t xml:space="preserve"> </w:t>
      </w:r>
    </w:p>
    <w:p w14:paraId="51B7F1F1" w14:textId="77777777" w:rsidR="00563709" w:rsidRPr="00565EEA" w:rsidRDefault="00563709" w:rsidP="00563709">
      <w:pPr>
        <w:spacing w:afterLines="50" w:after="120"/>
        <w:ind w:firstLine="420"/>
      </w:pPr>
      <w:r w:rsidRPr="004850EA">
        <w:t>As shown in Figure 2</w:t>
      </w:r>
      <w:r>
        <w:t>.5</w:t>
      </w:r>
      <w:r w:rsidRPr="004850EA">
        <w:t xml:space="preserve">, when </w:t>
      </w:r>
      <m:oMath>
        <m:r>
          <w:rPr>
            <w:rFonts w:ascii="Cambria Math" w:hAnsi="Cambria Math"/>
          </w:rPr>
          <m:t>ω&gt;0</m:t>
        </m:r>
      </m:oMath>
      <w:r w:rsidRPr="004850EA">
        <w:t xml:space="preserve">, the object moves in the direction away from the radar. When </w:t>
      </w:r>
      <m:oMath>
        <m:r>
          <w:rPr>
            <w:rFonts w:ascii="Cambria Math" w:hAnsi="Cambria Math"/>
          </w:rPr>
          <m:t>ω&lt;0</m:t>
        </m:r>
      </m:oMath>
      <w:r w:rsidRPr="004850EA">
        <w:t>, the object moves in the direction of approaching the radar.</w:t>
      </w:r>
    </w:p>
    <w:p w14:paraId="18C98045" w14:textId="25737707" w:rsidR="00563709" w:rsidRDefault="00563709" w:rsidP="00563709">
      <w:pPr>
        <w:pStyle w:val="41"/>
        <w:ind w:firstLine="241"/>
      </w:pPr>
      <w:r>
        <w:t>3</w:t>
      </w:r>
      <w:r>
        <w:rPr>
          <w:rFonts w:hint="eastAsia"/>
        </w:rPr>
        <w:t>.3.3</w:t>
      </w:r>
      <w:r>
        <w:t xml:space="preserve"> FMCW </w:t>
      </w:r>
      <w:r>
        <w:rPr>
          <w:rFonts w:hint="eastAsia"/>
        </w:rPr>
        <w:t>radar</w:t>
      </w:r>
      <w:r>
        <w:t xml:space="preserve"> angle estimation</w:t>
      </w:r>
    </w:p>
    <w:p w14:paraId="054AA91E" w14:textId="77777777" w:rsidR="00563709" w:rsidRDefault="00563709" w:rsidP="00563709">
      <w:pPr>
        <w:spacing w:afterLines="50" w:after="120"/>
      </w:pPr>
      <w:r>
        <w:tab/>
      </w:r>
      <w:r w:rsidRPr="00197C69">
        <w:t>The angle estimation of the FMCW radar requires at least two receiving antennas. The schematic diagram is shown in Figure 2</w:t>
      </w:r>
      <w:r>
        <w:t>.6</w:t>
      </w:r>
      <w:r w:rsidRPr="00197C69">
        <w:t>.</w:t>
      </w:r>
    </w:p>
    <w:p w14:paraId="1C469368" w14:textId="77777777" w:rsidR="00563709" w:rsidRDefault="00563709" w:rsidP="00563709">
      <w:pPr>
        <w:spacing w:afterLines="50" w:after="120" w:line="312" w:lineRule="auto"/>
        <w:jc w:val="center"/>
      </w:pPr>
      <w:r>
        <w:rPr>
          <w:noProof/>
          <w:lang w:eastAsia="zh-CN"/>
        </w:rPr>
        <w:lastRenderedPageBreak/>
        <w:drawing>
          <wp:inline distT="0" distB="0" distL="0" distR="0" wp14:anchorId="728FCF4A" wp14:editId="12102DEA">
            <wp:extent cx="3589655" cy="16656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4101" cy="1690926"/>
                    </a:xfrm>
                    <a:prstGeom prst="rect">
                      <a:avLst/>
                    </a:prstGeom>
                  </pic:spPr>
                </pic:pic>
              </a:graphicData>
            </a:graphic>
          </wp:inline>
        </w:drawing>
      </w:r>
    </w:p>
    <w:p w14:paraId="5A91B666" w14:textId="77777777" w:rsidR="00563709" w:rsidRPr="000C6C3F" w:rsidRDefault="00563709" w:rsidP="00563709">
      <w:pPr>
        <w:spacing w:afterLines="50" w:after="120" w:line="312" w:lineRule="auto"/>
        <w:ind w:firstLine="420"/>
        <w:jc w:val="center"/>
        <w:rPr>
          <w:sz w:val="22"/>
        </w:rPr>
      </w:pPr>
      <w:r w:rsidRPr="000926E3">
        <w:rPr>
          <w:rFonts w:hint="eastAsia"/>
          <w:sz w:val="22"/>
        </w:rPr>
        <w:t>F</w:t>
      </w:r>
      <w:r w:rsidRPr="000926E3">
        <w:rPr>
          <w:sz w:val="22"/>
        </w:rPr>
        <w:t>ig. 2</w:t>
      </w:r>
      <w:r>
        <w:rPr>
          <w:sz w:val="22"/>
        </w:rPr>
        <w:t>.6</w:t>
      </w:r>
      <w:r w:rsidRPr="000926E3">
        <w:rPr>
          <w:sz w:val="22"/>
        </w:rPr>
        <w:t xml:space="preserve">. </w:t>
      </w:r>
      <w:r w:rsidRPr="00FA2726">
        <w:rPr>
          <w:sz w:val="22"/>
        </w:rPr>
        <w:t>Schematic diagram of FMCW radar angle estimation</w:t>
      </w:r>
      <w:r w:rsidRPr="00B85B27">
        <w:rPr>
          <w:sz w:val="22"/>
        </w:rPr>
        <w:t xml:space="preserve"> </w:t>
      </w:r>
    </w:p>
    <w:p w14:paraId="230F5B0C" w14:textId="77777777" w:rsidR="00563709" w:rsidRPr="0038769E" w:rsidRDefault="00563709" w:rsidP="00563709">
      <w:pPr>
        <w:spacing w:afterLines="50" w:after="120"/>
        <w:ind w:firstLine="420"/>
      </w:pPr>
      <w:r w:rsidRPr="006D5521">
        <w:t xml:space="preserve">Assuming that the distance between the two receiving antennas is </w:t>
      </w:r>
      <w:r w:rsidRPr="00D84D51">
        <w:rPr>
          <w:i/>
        </w:rPr>
        <w:t>d</w:t>
      </w:r>
      <w:r w:rsidRPr="006D5521">
        <w:t xml:space="preserve">, since </w:t>
      </w:r>
      <w:r w:rsidRPr="00D84D51">
        <w:rPr>
          <w:i/>
        </w:rPr>
        <w:t>d</w:t>
      </w:r>
      <w:r w:rsidRPr="006D5521">
        <w:t xml:space="preserve"> is relatively small compared to the distance from the object to the radar, the reflected signals reaching the two receiving antennas can be regarded as parallel incidence. Assuming the normal angle between the object and the receiving antenna is </w:t>
      </w:r>
      <m:oMath>
        <m:r>
          <w:rPr>
            <w:rFonts w:ascii="Cambria Math" w:hAnsi="Cambria Math"/>
          </w:rPr>
          <m:t>θ</m:t>
        </m:r>
      </m:oMath>
      <w:r w:rsidRPr="006D5521">
        <w:t xml:space="preserve">, the reflected signals received by the receiving antennas 1 and 2 have a wave path difference </w:t>
      </w:r>
      <m:oMath>
        <m:r>
          <w:rPr>
            <w:rFonts w:ascii="Cambria Math" w:hAnsi="Cambria Math"/>
          </w:rPr>
          <m:t>∆d=dsinθ</m:t>
        </m:r>
      </m:oMath>
      <w:r w:rsidRPr="006D5521">
        <w:t>. Therefore, the phase difference of the reflected signals received by the two receiving antennas contains the angle information of the target.</w:t>
      </w:r>
    </w:p>
    <w:p w14:paraId="1F2495BB" w14:textId="77777777" w:rsidR="00563709" w:rsidRPr="00FA2726" w:rsidRDefault="00563709" w:rsidP="00563709">
      <w:pPr>
        <w:spacing w:afterLines="50" w:after="120" w:line="312" w:lineRule="auto"/>
      </w:pPr>
      <w:r>
        <w:tab/>
        <w:t xml:space="preserve">The phase difference </w:t>
      </w:r>
      <m:oMath>
        <m:r>
          <w:rPr>
            <w:rFonts w:ascii="Cambria Math" w:hAnsi="Cambria Math"/>
          </w:rPr>
          <m:t>ω</m:t>
        </m:r>
      </m:oMath>
      <w:r>
        <w:rPr>
          <w:rFonts w:hint="eastAsia"/>
        </w:rPr>
        <w:t xml:space="preserve"> </w:t>
      </w:r>
      <w:r>
        <w:t>between Rx antennas can be expressed as:</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71"/>
        <w:gridCol w:w="7555"/>
        <w:gridCol w:w="614"/>
      </w:tblGrid>
      <w:tr w:rsidR="00563709" w:rsidRPr="002952B1" w14:paraId="7A326B5A" w14:textId="77777777" w:rsidTr="00825532">
        <w:trPr>
          <w:jc w:val="center"/>
        </w:trPr>
        <w:tc>
          <w:tcPr>
            <w:tcW w:w="464" w:type="dxa"/>
            <w:tcMar>
              <w:top w:w="60" w:type="dxa"/>
              <w:bottom w:w="60" w:type="dxa"/>
            </w:tcMar>
            <w:vAlign w:val="center"/>
          </w:tcPr>
          <w:p w14:paraId="5990ED84" w14:textId="77777777" w:rsidR="00563709" w:rsidRPr="002952B1" w:rsidRDefault="00563709" w:rsidP="00825532">
            <w:pPr>
              <w:rPr>
                <w:rFonts w:ascii="Times New Roman" w:hAnsi="Times New Roman"/>
              </w:rPr>
            </w:pPr>
          </w:p>
        </w:tc>
        <w:tc>
          <w:tcPr>
            <w:tcW w:w="7436" w:type="dxa"/>
            <w:tcMar>
              <w:top w:w="60" w:type="dxa"/>
              <w:bottom w:w="60" w:type="dxa"/>
            </w:tcMar>
            <w:vAlign w:val="center"/>
          </w:tcPr>
          <w:p w14:paraId="27F4BED7" w14:textId="77777777" w:rsidR="00563709" w:rsidRPr="002952B1" w:rsidRDefault="00563709" w:rsidP="00825532">
            <w:pPr>
              <w:jc w:val="center"/>
              <w:rPr>
                <w:rFonts w:ascii="Times New Roman" w:hAnsi="Times New Roman"/>
              </w:rPr>
            </w:pPr>
            <m:oMathPara>
              <m:oMath>
                <m:r>
                  <w:rPr>
                    <w:rFonts w:ascii="Cambria Math" w:hAnsi="Cambria Math"/>
                  </w:rPr>
                  <m:t>ω=</m:t>
                </m:r>
                <m:f>
                  <m:fPr>
                    <m:ctrlPr>
                      <w:rPr>
                        <w:rFonts w:ascii="Cambria Math" w:hAnsi="Cambria Math"/>
                        <w:i/>
                      </w:rPr>
                    </m:ctrlPr>
                  </m:fPr>
                  <m:num>
                    <m:r>
                      <w:rPr>
                        <w:rFonts w:ascii="Cambria Math" w:hAnsi="Cambria Math"/>
                      </w:rPr>
                      <m:t>2π∆d</m:t>
                    </m:r>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2πdsinθ</m:t>
                    </m:r>
                  </m:num>
                  <m:den>
                    <m:r>
                      <w:rPr>
                        <w:rFonts w:ascii="Cambria Math" w:hAnsi="Cambria Math"/>
                      </w:rPr>
                      <m:t>λ</m:t>
                    </m:r>
                  </m:den>
                </m:f>
              </m:oMath>
            </m:oMathPara>
          </w:p>
        </w:tc>
        <w:tc>
          <w:tcPr>
            <w:tcW w:w="604" w:type="dxa"/>
            <w:tcMar>
              <w:top w:w="60" w:type="dxa"/>
              <w:bottom w:w="60" w:type="dxa"/>
            </w:tcMar>
            <w:vAlign w:val="center"/>
          </w:tcPr>
          <w:p w14:paraId="734A086E" w14:textId="77777777" w:rsidR="00563709" w:rsidRPr="002952B1" w:rsidRDefault="00563709" w:rsidP="00825532">
            <w:pPr>
              <w:jc w:val="right"/>
              <w:rPr>
                <w:rFonts w:ascii="Times New Roman" w:hAnsi="Times New Roman"/>
              </w:rPr>
            </w:pPr>
            <w:r w:rsidRPr="002952B1">
              <w:fldChar w:fldCharType="begin"/>
            </w:r>
            <w:r w:rsidRPr="002952B1">
              <w:rPr>
                <w:rFonts w:ascii="Times New Roman" w:hAnsi="Times New Roman"/>
              </w:rPr>
              <w:instrText xml:space="preserve"> MACROBUTTON MTPlaceRef \* MERGEFORMAT </w:instrText>
            </w:r>
            <w:r w:rsidRPr="002952B1">
              <w:fldChar w:fldCharType="begin"/>
            </w:r>
            <w:r w:rsidRPr="002952B1">
              <w:rPr>
                <w:rFonts w:ascii="Times New Roman" w:hAnsi="Times New Roman"/>
              </w:rPr>
              <w:instrText xml:space="preserve"> SEQ MTEqn \h \* MERGEFORMAT </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MTSec \c \* Arabic \* MERGEFORMAT </w:instrText>
            </w:r>
            <w:r w:rsidRPr="002952B1">
              <w:fldChar w:fldCharType="separate"/>
            </w:r>
            <w:r>
              <w:rPr>
                <w:rFonts w:ascii="Times New Roman" w:hAnsi="Times New Roman"/>
                <w:noProof/>
              </w:rPr>
              <w:instrText>2</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MTEqn \c \* Arabic \* MERGEFORMAT </w:instrText>
            </w:r>
            <w:r w:rsidRPr="002952B1">
              <w:fldChar w:fldCharType="separate"/>
            </w:r>
            <w:r>
              <w:rPr>
                <w:rFonts w:ascii="Times New Roman" w:hAnsi="Times New Roman"/>
                <w:noProof/>
              </w:rPr>
              <w:instrText>13</w:instrText>
            </w:r>
            <w:r w:rsidRPr="002952B1">
              <w:fldChar w:fldCharType="end"/>
            </w:r>
            <w:r w:rsidRPr="002952B1">
              <w:rPr>
                <w:rFonts w:ascii="Times New Roman" w:hAnsi="Times New Roman"/>
              </w:rPr>
              <w:instrText>)</w:instrText>
            </w:r>
            <w:r w:rsidRPr="002952B1">
              <w:fldChar w:fldCharType="end"/>
            </w:r>
          </w:p>
        </w:tc>
      </w:tr>
    </w:tbl>
    <w:p w14:paraId="7B4D6496" w14:textId="77777777" w:rsidR="00563709" w:rsidRPr="00EC74C7" w:rsidRDefault="00563709" w:rsidP="00563709">
      <w:pPr>
        <w:spacing w:beforeLines="100" w:before="240" w:afterLines="50" w:after="120" w:line="312" w:lineRule="auto"/>
        <w:ind w:firstLine="420"/>
      </w:pPr>
      <w:r w:rsidRPr="00EC74C7">
        <w:t>Inversely transform equation (2-13) to obtain the angle information of the target: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71"/>
        <w:gridCol w:w="7555"/>
        <w:gridCol w:w="614"/>
      </w:tblGrid>
      <w:tr w:rsidR="00563709" w:rsidRPr="002952B1" w14:paraId="5CAA305E" w14:textId="77777777" w:rsidTr="00825532">
        <w:trPr>
          <w:jc w:val="center"/>
        </w:trPr>
        <w:tc>
          <w:tcPr>
            <w:tcW w:w="464" w:type="dxa"/>
            <w:tcMar>
              <w:top w:w="60" w:type="dxa"/>
              <w:bottom w:w="60" w:type="dxa"/>
            </w:tcMar>
            <w:vAlign w:val="center"/>
          </w:tcPr>
          <w:p w14:paraId="6318C94C" w14:textId="77777777" w:rsidR="00563709" w:rsidRPr="002952B1" w:rsidRDefault="00563709" w:rsidP="00825532">
            <w:pPr>
              <w:rPr>
                <w:rFonts w:ascii="Times New Roman" w:hAnsi="Times New Roman"/>
              </w:rPr>
            </w:pPr>
          </w:p>
        </w:tc>
        <w:tc>
          <w:tcPr>
            <w:tcW w:w="7436" w:type="dxa"/>
            <w:tcMar>
              <w:top w:w="60" w:type="dxa"/>
              <w:bottom w:w="60" w:type="dxa"/>
            </w:tcMar>
            <w:vAlign w:val="center"/>
          </w:tcPr>
          <w:p w14:paraId="48EF5DB9" w14:textId="77777777" w:rsidR="00563709" w:rsidRPr="002952B1" w:rsidRDefault="00563709" w:rsidP="00825532">
            <w:pPr>
              <w:jc w:val="center"/>
              <w:rPr>
                <w:rFonts w:ascii="Times New Roman" w:hAnsi="Times New Roman"/>
              </w:rPr>
            </w:pPr>
            <m:oMathPara>
              <m:oMath>
                <m:r>
                  <w:rPr>
                    <w:rFonts w:ascii="Cambria Math" w:hAnsi="Cambria Math"/>
                  </w:rPr>
                  <m:t>θ=</m:t>
                </m:r>
                <m:sSup>
                  <m:sSupPr>
                    <m:ctrlPr>
                      <w:rPr>
                        <w:rFonts w:ascii="Cambria Math" w:hAnsi="Cambria Math"/>
                      </w:rPr>
                    </m:ctrlPr>
                  </m:sSupPr>
                  <m:e>
                    <m:r>
                      <m:rPr>
                        <m:sty m:val="p"/>
                      </m:rP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λω</m:t>
                    </m:r>
                  </m:num>
                  <m:den>
                    <m:r>
                      <w:rPr>
                        <w:rFonts w:ascii="Cambria Math" w:hAnsi="Cambria Math"/>
                      </w:rPr>
                      <m:t>2πd</m:t>
                    </m:r>
                  </m:den>
                </m:f>
                <m:r>
                  <w:rPr>
                    <w:rFonts w:ascii="Cambria Math" w:hAnsi="Cambria Math"/>
                  </w:rPr>
                  <m:t>)</m:t>
                </m:r>
              </m:oMath>
            </m:oMathPara>
          </w:p>
        </w:tc>
        <w:tc>
          <w:tcPr>
            <w:tcW w:w="604" w:type="dxa"/>
            <w:tcMar>
              <w:top w:w="60" w:type="dxa"/>
              <w:bottom w:w="60" w:type="dxa"/>
            </w:tcMar>
            <w:vAlign w:val="center"/>
          </w:tcPr>
          <w:p w14:paraId="21EB5860" w14:textId="77777777" w:rsidR="00563709" w:rsidRPr="002952B1" w:rsidRDefault="00563709" w:rsidP="00825532">
            <w:pPr>
              <w:jc w:val="right"/>
              <w:rPr>
                <w:rFonts w:ascii="Times New Roman" w:hAnsi="Times New Roman"/>
              </w:rPr>
            </w:pPr>
            <w:r w:rsidRPr="002952B1">
              <w:fldChar w:fldCharType="begin"/>
            </w:r>
            <w:r w:rsidRPr="002952B1">
              <w:rPr>
                <w:rFonts w:ascii="Times New Roman" w:hAnsi="Times New Roman"/>
              </w:rPr>
              <w:instrText xml:space="preserve"> MACROBUTTON MTPlaceRef \* MERGEFORMAT </w:instrText>
            </w:r>
            <w:r w:rsidRPr="002952B1">
              <w:fldChar w:fldCharType="begin"/>
            </w:r>
            <w:r w:rsidRPr="002952B1">
              <w:rPr>
                <w:rFonts w:ascii="Times New Roman" w:hAnsi="Times New Roman"/>
              </w:rPr>
              <w:instrText xml:space="preserve"> SEQ MTEqn \h \* MERGEFORMAT </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MTSec \c \* Arabic \* MERGEFORMAT </w:instrText>
            </w:r>
            <w:r w:rsidRPr="002952B1">
              <w:fldChar w:fldCharType="separate"/>
            </w:r>
            <w:r>
              <w:rPr>
                <w:rFonts w:ascii="Times New Roman" w:hAnsi="Times New Roman"/>
                <w:noProof/>
              </w:rPr>
              <w:instrText>2</w:instrText>
            </w:r>
            <w:r w:rsidRPr="002952B1">
              <w:fldChar w:fldCharType="end"/>
            </w:r>
            <w:r w:rsidRPr="002952B1">
              <w:rPr>
                <w:rFonts w:ascii="Times New Roman" w:hAnsi="Times New Roman"/>
              </w:rPr>
              <w:instrText>-</w:instrText>
            </w:r>
            <w:r w:rsidRPr="002952B1">
              <w:fldChar w:fldCharType="begin"/>
            </w:r>
            <w:r w:rsidRPr="002952B1">
              <w:rPr>
                <w:rFonts w:ascii="Times New Roman" w:hAnsi="Times New Roman"/>
              </w:rPr>
              <w:instrText xml:space="preserve"> SEQ MTEqn \c \* Arabic \* MERGEFORMAT </w:instrText>
            </w:r>
            <w:r w:rsidRPr="002952B1">
              <w:fldChar w:fldCharType="separate"/>
            </w:r>
            <w:r>
              <w:rPr>
                <w:rFonts w:ascii="Times New Roman" w:hAnsi="Times New Roman"/>
                <w:noProof/>
              </w:rPr>
              <w:instrText>14</w:instrText>
            </w:r>
            <w:r w:rsidRPr="002952B1">
              <w:fldChar w:fldCharType="end"/>
            </w:r>
            <w:r w:rsidRPr="002952B1">
              <w:rPr>
                <w:rFonts w:ascii="Times New Roman" w:hAnsi="Times New Roman"/>
              </w:rPr>
              <w:instrText>)</w:instrText>
            </w:r>
            <w:r w:rsidRPr="002952B1">
              <w:fldChar w:fldCharType="end"/>
            </w:r>
          </w:p>
        </w:tc>
      </w:tr>
    </w:tbl>
    <w:p w14:paraId="080E69A8" w14:textId="77777777" w:rsidR="00563709" w:rsidRDefault="00563709" w:rsidP="00563709">
      <w:pPr>
        <w:spacing w:beforeLines="50" w:before="120" w:afterLines="50" w:after="120"/>
        <w:ind w:firstLine="420"/>
      </w:pPr>
      <w:r w:rsidRPr="001E6934">
        <w:t xml:space="preserve">It should be noted that </w:t>
      </w:r>
      <w:r>
        <w:rPr>
          <w:rFonts w:hint="eastAsia"/>
        </w:rPr>
        <w:t>for</w:t>
      </w:r>
      <w:r>
        <w:t xml:space="preserve"> </w:t>
      </w:r>
      <w:r w:rsidRPr="001E6934">
        <w:t xml:space="preserve">equation (2-14), this is the first time that nonlinearity occurs in FMCW radar parameter estimation. The non-linearity of the </w:t>
      </w:r>
      <w:r>
        <w:t>arc</w:t>
      </w:r>
      <w:r w:rsidRPr="001E6934">
        <w:t xml:space="preserve"> sine function makes the sensitivity </w:t>
      </w:r>
      <w:r>
        <w:t>differs</w:t>
      </w:r>
      <w:r w:rsidRPr="001E6934">
        <w:t xml:space="preserve"> at different angles.</w:t>
      </w:r>
    </w:p>
    <w:p w14:paraId="2BF80DE7" w14:textId="77777777" w:rsidR="00563709" w:rsidRDefault="00563709" w:rsidP="00563709">
      <w:pPr>
        <w:spacing w:afterLines="50" w:after="120" w:line="312" w:lineRule="auto"/>
        <w:jc w:val="center"/>
      </w:pPr>
      <w:r>
        <w:rPr>
          <w:noProof/>
          <w:lang w:eastAsia="zh-CN"/>
        </w:rPr>
        <w:drawing>
          <wp:inline distT="0" distB="0" distL="0" distR="0" wp14:anchorId="11BE305E" wp14:editId="48524F21">
            <wp:extent cx="3345180" cy="1401561"/>
            <wp:effectExtent l="0" t="0" r="762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1924" cy="1408577"/>
                    </a:xfrm>
                    <a:prstGeom prst="rect">
                      <a:avLst/>
                    </a:prstGeom>
                  </pic:spPr>
                </pic:pic>
              </a:graphicData>
            </a:graphic>
          </wp:inline>
        </w:drawing>
      </w:r>
    </w:p>
    <w:p w14:paraId="663A0F69" w14:textId="77777777" w:rsidR="00563709" w:rsidRPr="00C35043" w:rsidRDefault="00563709" w:rsidP="00563709">
      <w:pPr>
        <w:spacing w:afterLines="50" w:after="120" w:line="312" w:lineRule="auto"/>
        <w:ind w:firstLine="420"/>
        <w:jc w:val="center"/>
        <w:rPr>
          <w:sz w:val="22"/>
        </w:rPr>
      </w:pPr>
      <w:r w:rsidRPr="000926E3">
        <w:rPr>
          <w:rFonts w:hint="eastAsia"/>
          <w:sz w:val="22"/>
        </w:rPr>
        <w:t>F</w:t>
      </w:r>
      <w:r w:rsidRPr="000926E3">
        <w:rPr>
          <w:sz w:val="22"/>
        </w:rPr>
        <w:t>ig. 2</w:t>
      </w:r>
      <w:r>
        <w:rPr>
          <w:sz w:val="22"/>
        </w:rPr>
        <w:t>.7</w:t>
      </w:r>
      <w:r w:rsidRPr="000926E3">
        <w:rPr>
          <w:sz w:val="22"/>
        </w:rPr>
        <w:t xml:space="preserve">. </w:t>
      </w:r>
      <w:r w:rsidRPr="0079242A">
        <w:rPr>
          <w:sz w:val="22"/>
        </w:rPr>
        <w:t>FMCW radar angle estimation sensitivity with angle</w:t>
      </w:r>
      <w:r w:rsidRPr="00B85B27">
        <w:rPr>
          <w:sz w:val="22"/>
        </w:rPr>
        <w:t xml:space="preserve"> </w:t>
      </w:r>
    </w:p>
    <w:p w14:paraId="5C6E2DB2" w14:textId="77777777" w:rsidR="00563709" w:rsidRDefault="00563709" w:rsidP="00563709">
      <w:pPr>
        <w:spacing w:afterLines="50" w:after="120"/>
        <w:ind w:firstLine="420"/>
      </w:pPr>
      <w:r w:rsidRPr="00EA077F">
        <w:t>As shown in Figure 2</w:t>
      </w:r>
      <w:r>
        <w:t>.7</w:t>
      </w:r>
      <w:r w:rsidRPr="00EA077F">
        <w:t xml:space="preserve">, when </w:t>
      </w:r>
      <w:r>
        <w:t xml:space="preserve">the angle </w:t>
      </w:r>
      <w:r w:rsidRPr="00EA077F">
        <w:t xml:space="preserve">close to 0°, since the slope of the sine function is large, the change of the arc sine function to the angle is obvious, but when it reaches 90°, the slope of the sine function gradually approaches 0, </w:t>
      </w:r>
      <w:r>
        <w:t>t</w:t>
      </w:r>
      <w:r w:rsidRPr="00EA077F">
        <w:t xml:space="preserve">herefore, the accuracy of angle estimation decreases rapidly. That is, when the object is directly in front of the </w:t>
      </w:r>
      <w:r w:rsidRPr="00EA077F">
        <w:lastRenderedPageBreak/>
        <w:t xml:space="preserve">radar, the angle estimation is the most accurate. </w:t>
      </w:r>
      <w:r w:rsidRPr="009B2886">
        <w:t xml:space="preserve">The closer the target </w:t>
      </w:r>
      <w:r>
        <w:t xml:space="preserve">is </w:t>
      </w:r>
      <w:r w:rsidRPr="009B2886">
        <w:t>to the sides of the radar, the worse the angle estimation accuracy</w:t>
      </w:r>
      <w:r>
        <w:t xml:space="preserve"> will be</w:t>
      </w:r>
      <w:r w:rsidRPr="009B2886">
        <w:t>.</w:t>
      </w:r>
    </w:p>
    <w:p w14:paraId="09DBFDDA" w14:textId="3D29EE50" w:rsidR="00563709" w:rsidRDefault="00563709" w:rsidP="00563709">
      <w:pPr>
        <w:pStyle w:val="41"/>
        <w:ind w:firstLine="241"/>
      </w:pPr>
      <w:r>
        <w:t>3</w:t>
      </w:r>
      <w:r>
        <w:rPr>
          <w:rFonts w:hint="eastAsia"/>
        </w:rPr>
        <w:t>.3.</w:t>
      </w:r>
      <w:r>
        <w:t xml:space="preserve">4 </w:t>
      </w:r>
      <w:r w:rsidRPr="00CC7577">
        <w:t xml:space="preserve">FMCW radar phase-based range-tracking algorithm for vital sign monitoring </w:t>
      </w:r>
    </w:p>
    <w:p w14:paraId="57A65528" w14:textId="77777777" w:rsidR="00563709" w:rsidRPr="00C01561" w:rsidRDefault="00563709" w:rsidP="00563709">
      <w:pPr>
        <w:spacing w:beforeLines="50" w:before="120" w:afterLines="50" w:after="120" w:line="312" w:lineRule="auto"/>
      </w:pPr>
      <w:r>
        <w:tab/>
      </w:r>
      <w:r w:rsidRPr="000046CB">
        <w:t xml:space="preserve">Since the displacement of vital signs such as </w:t>
      </w:r>
      <w:r w:rsidRPr="0050412A">
        <w:t>respiration</w:t>
      </w:r>
      <w:r>
        <w:t xml:space="preserve"> </w:t>
      </w:r>
      <w:r w:rsidRPr="000046CB">
        <w:t xml:space="preserve">and heartbeat is very small, the phase-based </w:t>
      </w:r>
      <w:r>
        <w:t>range-tracking algorithm</w:t>
      </w:r>
      <w:r w:rsidRPr="000046CB">
        <w:t xml:space="preserve"> has a better effect on obtaining accurate vital sign detection</w:t>
      </w:r>
      <w:r>
        <w:t xml:space="preserve">. If a Fourier transform is performed over each period of the IF signal (2-4), its associated range profile is derived. </w:t>
      </w:r>
      <w:r w:rsidRPr="005864C6">
        <w:t>The IF signal after Fourier transform can be expressed as</w:t>
      </w:r>
      <w: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78"/>
        <w:gridCol w:w="7664"/>
        <w:gridCol w:w="498"/>
      </w:tblGrid>
      <w:tr w:rsidR="00563709" w:rsidRPr="002952B1" w14:paraId="2A82748A" w14:textId="77777777" w:rsidTr="00825532">
        <w:trPr>
          <w:jc w:val="center"/>
        </w:trPr>
        <w:tc>
          <w:tcPr>
            <w:tcW w:w="471" w:type="dxa"/>
            <w:tcMar>
              <w:top w:w="60" w:type="dxa"/>
              <w:bottom w:w="60" w:type="dxa"/>
            </w:tcMar>
            <w:vAlign w:val="center"/>
          </w:tcPr>
          <w:p w14:paraId="231DCBE1" w14:textId="77777777" w:rsidR="00563709" w:rsidRPr="002952B1" w:rsidRDefault="00563709" w:rsidP="00825532">
            <w:pPr>
              <w:rPr>
                <w:rFonts w:ascii="Times New Roman" w:hAnsi="Times New Roman"/>
              </w:rPr>
            </w:pPr>
          </w:p>
        </w:tc>
        <w:tc>
          <w:tcPr>
            <w:tcW w:w="7543" w:type="dxa"/>
            <w:tcMar>
              <w:top w:w="60" w:type="dxa"/>
              <w:bottom w:w="60" w:type="dxa"/>
            </w:tcMar>
            <w:vAlign w:val="center"/>
          </w:tcPr>
          <w:p w14:paraId="4923433D" w14:textId="77777777" w:rsidR="00563709" w:rsidRPr="002952B1" w:rsidRDefault="00B07AFE" w:rsidP="00825532">
            <w:pPr>
              <w:ind w:firstLineChars="200" w:firstLine="480"/>
              <w:jc w:val="right"/>
              <w:rPr>
                <w:rFonts w:ascii="Times New Roman" w:hAnsi="Times New Roman"/>
              </w:rPr>
            </w:pPr>
            <m:oMathPara>
              <m:oMath>
                <m:sSub>
                  <m:sSubPr>
                    <m:ctrlPr>
                      <w:rPr>
                        <w:rFonts w:ascii="Cambria Math" w:hAnsi="Cambria Math"/>
                      </w:rPr>
                    </m:ctrlPr>
                  </m:sSubPr>
                  <m:e>
                    <m:r>
                      <w:rPr>
                        <w:rFonts w:ascii="Cambria Math" w:hAnsi="Cambria Math"/>
                      </w:rPr>
                      <m:t>s</m:t>
                    </m:r>
                  </m:e>
                  <m:sub>
                    <m:r>
                      <m:rPr>
                        <m:sty m:val="p"/>
                      </m:rPr>
                      <w:rPr>
                        <w:rFonts w:ascii="Cambria Math" w:hAnsi="Cambria Math"/>
                      </w:rPr>
                      <m:t>IF</m:t>
                    </m:r>
                  </m:sub>
                </m:sSub>
                <m:d>
                  <m:dPr>
                    <m:ctrlPr>
                      <w:rPr>
                        <w:rFonts w:ascii="Cambria Math" w:hAnsi="Cambria Math"/>
                      </w:rPr>
                    </m:ctrlPr>
                  </m:dPr>
                  <m:e>
                    <m:r>
                      <w:rPr>
                        <w:rFonts w:ascii="Cambria Math" w:hAnsi="Cambria Math"/>
                      </w:rPr>
                      <m:t>f</m:t>
                    </m:r>
                  </m:e>
                </m:d>
                <m:r>
                  <m:rPr>
                    <m:sty m:val="p"/>
                  </m:rPr>
                  <w:rPr>
                    <w:rFonts w:ascii="Cambria Math" w:hAnsi="Cambria Math"/>
                  </w:rPr>
                  <m:t>=</m:t>
                </m:r>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j</m:t>
                        </m:r>
                        <m:f>
                          <m:fPr>
                            <m:ctrlPr>
                              <w:rPr>
                                <w:rFonts w:ascii="Cambria Math" w:hAnsi="Cambria Math"/>
                                <w:i/>
                              </w:rPr>
                            </m:ctrlPr>
                          </m:fPr>
                          <m:num>
                            <m:r>
                              <w:rPr>
                                <w:rFonts w:ascii="Cambria Math" w:hAnsi="Cambria Math"/>
                              </w:rPr>
                              <m:t>4π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R</m:t>
                            </m:r>
                            <m:d>
                              <m:dPr>
                                <m:ctrlPr>
                                  <w:rPr>
                                    <w:rFonts w:ascii="Cambria Math" w:hAnsi="Cambria Math"/>
                                    <w:i/>
                                  </w:rPr>
                                </m:ctrlPr>
                              </m:dPr>
                              <m:e>
                                <m:r>
                                  <w:rPr>
                                    <w:rFonts w:ascii="Cambria Math" w:hAnsi="Cambria Math"/>
                                  </w:rPr>
                                  <m:t>τ</m:t>
                                </m:r>
                              </m:e>
                            </m:d>
                          </m:num>
                          <m:den>
                            <m:r>
                              <w:rPr>
                                <w:rFonts w:ascii="Cambria Math" w:hAnsi="Cambria Math"/>
                              </w:rPr>
                              <m:t>c</m:t>
                            </m:r>
                          </m:den>
                        </m:f>
                      </m:e>
                    </m:d>
                    <m:r>
                      <m:rPr>
                        <m:sty m:val="p"/>
                      </m:rPr>
                      <w:rPr>
                        <w:rFonts w:ascii="Cambria Math" w:hAnsi="Cambria Math"/>
                      </w:rPr>
                      <m:t>sinc</m:t>
                    </m:r>
                    <m:d>
                      <m:dPr>
                        <m:ctrlPr>
                          <w:rPr>
                            <w:rFonts w:ascii="Cambria Math" w:hAnsi="Cambria Math"/>
                          </w:rPr>
                        </m:ctrlPr>
                      </m:dPr>
                      <m:e>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(f-</m:t>
                        </m:r>
                        <m:f>
                          <m:fPr>
                            <m:ctrlPr>
                              <w:rPr>
                                <w:rFonts w:ascii="Cambria Math" w:hAnsi="Cambria Math"/>
                                <w:i/>
                              </w:rPr>
                            </m:ctrlPr>
                          </m:fPr>
                          <m:num>
                            <m:r>
                              <w:rPr>
                                <w:rFonts w:ascii="Cambria Math" w:hAnsi="Cambria Math"/>
                              </w:rPr>
                              <m:t>2SR</m:t>
                            </m:r>
                            <m:d>
                              <m:dPr>
                                <m:ctrlPr>
                                  <w:rPr>
                                    <w:rFonts w:ascii="Cambria Math" w:hAnsi="Cambria Math"/>
                                    <w:i/>
                                  </w:rPr>
                                </m:ctrlPr>
                              </m:dPr>
                              <m:e>
                                <m:r>
                                  <w:rPr>
                                    <w:rFonts w:ascii="Cambria Math" w:hAnsi="Cambria Math"/>
                                  </w:rPr>
                                  <m:t>τ</m:t>
                                </m:r>
                              </m:e>
                            </m:d>
                          </m:num>
                          <m:den>
                            <m:r>
                              <w:rPr>
                                <w:rFonts w:ascii="Cambria Math" w:hAnsi="Cambria Math" w:hint="eastAsia"/>
                              </w:rPr>
                              <m:t>c</m:t>
                            </m:r>
                          </m:den>
                        </m:f>
                      </m:e>
                    </m:d>
                  </m:e>
                </m:func>
              </m:oMath>
            </m:oMathPara>
          </w:p>
        </w:tc>
        <w:tc>
          <w:tcPr>
            <w:tcW w:w="490" w:type="dxa"/>
            <w:tcMar>
              <w:top w:w="60" w:type="dxa"/>
              <w:bottom w:w="60" w:type="dxa"/>
            </w:tcMar>
            <w:vAlign w:val="center"/>
          </w:tcPr>
          <w:p w14:paraId="68D76675" w14:textId="77777777" w:rsidR="00563709" w:rsidRPr="002952B1" w:rsidRDefault="00563709" w:rsidP="00825532">
            <w:pPr>
              <w:jc w:val="right"/>
              <w:rPr>
                <w:rFonts w:ascii="Times New Roman" w:hAnsi="Times New Roman"/>
              </w:rPr>
            </w:pPr>
            <w:r>
              <w:rPr>
                <w:rFonts w:ascii="Times New Roman" w:hAnsi="Times New Roman"/>
              </w:rPr>
              <w:t>(2-34)</w:t>
            </w:r>
          </w:p>
        </w:tc>
      </w:tr>
    </w:tbl>
    <w:p w14:paraId="69BDAA65" w14:textId="77777777" w:rsidR="00563709" w:rsidRPr="003B3F1F" w:rsidRDefault="00563709" w:rsidP="00563709">
      <w:pPr>
        <w:spacing w:beforeLines="50" w:before="120" w:afterLines="50" w:after="120" w:line="312" w:lineRule="auto"/>
      </w:pPr>
      <w:r>
        <w:t xml:space="preserve">where </w:t>
      </w:r>
      <m:oMath>
        <m:r>
          <m:rPr>
            <m:sty m:val="p"/>
          </m:rPr>
          <w:rPr>
            <w:rFonts w:ascii="Cambria Math" w:hAnsi="Cambria Math"/>
          </w:rPr>
          <m:t>sinc</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πx</m:t>
                </m:r>
              </m:e>
            </m:d>
          </m:e>
        </m:func>
        <m:r>
          <m:rPr>
            <m:sty m:val="p"/>
          </m:rPr>
          <w:rPr>
            <w:rFonts w:ascii="Cambria Math" w:hAnsi="Cambria Math"/>
          </w:rPr>
          <m:t>/(</m:t>
        </m:r>
        <m:r>
          <w:rPr>
            <w:rFonts w:ascii="Cambria Math" w:hAnsi="Cambria Math"/>
          </w:rPr>
          <m:t>πx</m:t>
        </m:r>
        <m:r>
          <m:rPr>
            <m:sty m:val="p"/>
          </m:rPr>
          <w:rPr>
            <w:rFonts w:ascii="Cambria Math" w:hAnsi="Cambria Math"/>
          </w:rPr>
          <m:t>)</m:t>
        </m:r>
      </m:oMath>
      <w:r>
        <w:t xml:space="preserve">. </w:t>
      </w:r>
      <w:r w:rsidRPr="006B22B1">
        <w:t>After a simple scaling process</w:t>
      </w:r>
      <w:r>
        <w:t xml:space="preserve"> </w:t>
      </w:r>
      <w:r w:rsidRPr="006B22B1">
        <w:t>of the frequency axis, the corresponding range profile can be</w:t>
      </w:r>
      <w:r>
        <w:t xml:space="preserve"> </w:t>
      </w:r>
      <w:r w:rsidRPr="006B22B1">
        <w:t>extracted.</w:t>
      </w:r>
    </w:p>
    <w:p w14:paraId="2C3EE3D9" w14:textId="77777777" w:rsidR="00563709" w:rsidRDefault="00563709" w:rsidP="00563709">
      <w:pPr>
        <w:spacing w:beforeLines="50" w:before="120" w:afterLines="50" w:after="120" w:line="312" w:lineRule="auto"/>
      </w:pPr>
      <w:r>
        <w:tab/>
      </w:r>
      <w:r w:rsidRPr="00060082">
        <w:t>For an LFMCW radar intended to monitor vital signs, a close</w:t>
      </w:r>
      <w:r>
        <w:t xml:space="preserve"> </w:t>
      </w:r>
      <w:r w:rsidRPr="00060082">
        <w:t>look must be given at the exponential factor in</w:t>
      </w:r>
      <w:r>
        <w:t xml:space="preserve"> (2-34). Denote the phase history in (2-34) as </w:t>
      </w:r>
      <m:oMath>
        <m:sSub>
          <m:sSubPr>
            <m:ctrlPr>
              <w:rPr>
                <w:rFonts w:ascii="Cambria Math" w:hAnsi="Cambria Math"/>
                <w:i/>
              </w:rPr>
            </m:ctrlPr>
          </m:sSubPr>
          <m:e>
            <m:r>
              <w:rPr>
                <w:rFonts w:ascii="Cambria Math" w:hAnsi="Cambria Math"/>
              </w:rPr>
              <m:t>ϕ</m:t>
            </m:r>
          </m:e>
          <m:sub>
            <m:r>
              <w:rPr>
                <w:rFonts w:ascii="Cambria Math" w:hAnsi="Cambria Math"/>
              </w:rPr>
              <m:t>d</m:t>
            </m:r>
          </m:sub>
        </m:sSub>
      </m:oMath>
      <w:r>
        <w:rPr>
          <w:rFonts w:hint="eastAsia"/>
        </w:rPr>
        <w:t>,</w:t>
      </w:r>
      <w:r>
        <w:t xml:space="preserve"> then the phase history </w:t>
      </w:r>
      <m:oMath>
        <m:sSub>
          <m:sSubPr>
            <m:ctrlPr>
              <w:rPr>
                <w:rFonts w:ascii="Cambria Math" w:hAnsi="Cambria Math"/>
                <w:i/>
              </w:rPr>
            </m:ctrlPr>
          </m:sSubPr>
          <m:e>
            <m:r>
              <w:rPr>
                <w:rFonts w:ascii="Cambria Math" w:hAnsi="Cambria Math"/>
              </w:rPr>
              <m:t>ϕ</m:t>
            </m:r>
          </m:e>
          <m:sub>
            <m:r>
              <w:rPr>
                <w:rFonts w:ascii="Cambria Math" w:hAnsi="Cambria Math"/>
              </w:rPr>
              <m:t>d</m:t>
            </m:r>
          </m:sub>
        </m:sSub>
      </m:oMath>
      <w:r>
        <w:rPr>
          <w:rFonts w:hint="eastAsia"/>
        </w:rPr>
        <w:t xml:space="preserve"> </w:t>
      </w:r>
      <w:r>
        <w:t xml:space="preserve">is simply related to the range evolution of the target </w:t>
      </w:r>
      <m:oMath>
        <m:r>
          <w:rPr>
            <w:rFonts w:ascii="Cambria Math" w:hAnsi="Cambria Math"/>
          </w:rPr>
          <m:t>R</m:t>
        </m:r>
        <m:d>
          <m:dPr>
            <m:ctrlPr>
              <w:rPr>
                <w:rFonts w:ascii="Cambria Math" w:hAnsi="Cambria Math"/>
                <w:i/>
              </w:rPr>
            </m:ctrlPr>
          </m:dPr>
          <m:e>
            <m:r>
              <w:rPr>
                <w:rFonts w:ascii="Cambria Math" w:hAnsi="Cambria Math"/>
              </w:rPr>
              <m:t>τ</m:t>
            </m:r>
          </m:e>
        </m:d>
      </m:oMath>
      <w:r>
        <w:rPr>
          <w:rFonts w:hint="eastAsia"/>
        </w:rPr>
        <w:t xml:space="preserve"> </w:t>
      </w:r>
      <w:r>
        <w:t>by</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71"/>
        <w:gridCol w:w="7559"/>
        <w:gridCol w:w="610"/>
      </w:tblGrid>
      <w:tr w:rsidR="00563709" w:rsidRPr="002952B1" w14:paraId="3819897D" w14:textId="77777777" w:rsidTr="00825532">
        <w:trPr>
          <w:jc w:val="center"/>
        </w:trPr>
        <w:tc>
          <w:tcPr>
            <w:tcW w:w="464" w:type="dxa"/>
            <w:tcMar>
              <w:top w:w="60" w:type="dxa"/>
              <w:bottom w:w="60" w:type="dxa"/>
            </w:tcMar>
            <w:vAlign w:val="center"/>
          </w:tcPr>
          <w:p w14:paraId="03B7B8AE" w14:textId="77777777" w:rsidR="00563709" w:rsidRPr="002952B1" w:rsidRDefault="00563709" w:rsidP="00825532">
            <w:pPr>
              <w:rPr>
                <w:rFonts w:ascii="Times New Roman" w:hAnsi="Times New Roman"/>
              </w:rPr>
            </w:pPr>
          </w:p>
        </w:tc>
        <w:tc>
          <w:tcPr>
            <w:tcW w:w="7440" w:type="dxa"/>
            <w:tcMar>
              <w:top w:w="60" w:type="dxa"/>
              <w:bottom w:w="60" w:type="dxa"/>
            </w:tcMar>
            <w:vAlign w:val="center"/>
          </w:tcPr>
          <w:p w14:paraId="3A348B35" w14:textId="77777777" w:rsidR="00563709" w:rsidRPr="002952B1" w:rsidRDefault="00B07AFE" w:rsidP="00825532">
            <w:pPr>
              <w:ind w:firstLineChars="200" w:firstLine="480"/>
              <w:jc w:val="right"/>
              <w:rPr>
                <w:rFonts w:ascii="Times New Roman" w:hAnsi="Times New Roman"/>
              </w:rPr>
            </w:pPr>
            <m:oMathPara>
              <m:oMath>
                <m:sSub>
                  <m:sSubPr>
                    <m:ctrlPr>
                      <w:rPr>
                        <w:rFonts w:ascii="Cambria Math" w:hAnsi="Cambria Math"/>
                        <w:i/>
                      </w:rPr>
                    </m:ctrlPr>
                  </m:sSubPr>
                  <m:e>
                    <m:r>
                      <w:rPr>
                        <w:rFonts w:ascii="Cambria Math" w:hAnsi="Cambria Math"/>
                      </w:rPr>
                      <m:t>ϕ</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4π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R</m:t>
                    </m:r>
                    <m:d>
                      <m:dPr>
                        <m:ctrlPr>
                          <w:rPr>
                            <w:rFonts w:ascii="Cambria Math" w:hAnsi="Cambria Math"/>
                            <w:i/>
                          </w:rPr>
                        </m:ctrlPr>
                      </m:dPr>
                      <m:e>
                        <m:r>
                          <w:rPr>
                            <w:rFonts w:ascii="Cambria Math" w:hAnsi="Cambria Math"/>
                          </w:rPr>
                          <m:t>τ</m:t>
                        </m:r>
                      </m:e>
                    </m:d>
                  </m:num>
                  <m:den>
                    <m:r>
                      <w:rPr>
                        <w:rFonts w:ascii="Cambria Math" w:hAnsi="Cambria Math"/>
                      </w:rPr>
                      <m:t>c</m:t>
                    </m:r>
                  </m:den>
                </m:f>
              </m:oMath>
            </m:oMathPara>
          </w:p>
        </w:tc>
        <w:tc>
          <w:tcPr>
            <w:tcW w:w="600" w:type="dxa"/>
            <w:tcMar>
              <w:top w:w="60" w:type="dxa"/>
              <w:bottom w:w="60" w:type="dxa"/>
            </w:tcMar>
            <w:vAlign w:val="center"/>
          </w:tcPr>
          <w:p w14:paraId="0CCD393D" w14:textId="77777777" w:rsidR="00563709" w:rsidRPr="002952B1" w:rsidRDefault="00563709" w:rsidP="00825532">
            <w:pPr>
              <w:jc w:val="right"/>
              <w:rPr>
                <w:rFonts w:ascii="Times New Roman" w:hAnsi="Times New Roman"/>
              </w:rPr>
            </w:pPr>
            <w:r>
              <w:rPr>
                <w:rFonts w:ascii="Times New Roman" w:hAnsi="Times New Roman"/>
              </w:rPr>
              <w:t>(2-35)</w:t>
            </w:r>
          </w:p>
        </w:tc>
      </w:tr>
    </w:tbl>
    <w:p w14:paraId="46BC6051" w14:textId="77777777" w:rsidR="00563709" w:rsidRDefault="00563709" w:rsidP="00563709">
      <w:pPr>
        <w:spacing w:beforeLines="50" w:before="120" w:afterLines="50" w:after="120" w:line="312" w:lineRule="auto"/>
        <w:ind w:firstLine="420"/>
      </w:pPr>
      <w:r w:rsidRPr="00F8121C">
        <w:t>Hence, a proper range tracking of the target requires</w:t>
      </w:r>
      <w:r>
        <w:t xml:space="preserve"> </w:t>
      </w:r>
      <w:r w:rsidRPr="00F8121C">
        <w:t>the preservation of the phase history.</w:t>
      </w:r>
      <w:r>
        <w:tab/>
        <w:t xml:space="preserve">Assume that the signal samples associated with distinct </w:t>
      </w:r>
      <w:r>
        <w:rPr>
          <w:rFonts w:hint="eastAsia"/>
        </w:rPr>
        <w:t>chirp</w:t>
      </w:r>
      <w:r>
        <w:t xml:space="preserve"> intervals are stacked in rows. This constitutes the raw-data matrix, which is denominated </w:t>
      </w:r>
      <m:oMath>
        <m:r>
          <m:rPr>
            <m:sty m:val="p"/>
          </m:rPr>
          <w:rPr>
            <w:rFonts w:ascii="Cambria Math" w:hAnsi="Cambria Math"/>
          </w:rPr>
          <m:t>M[</m:t>
        </m:r>
        <m:r>
          <w:rPr>
            <w:rFonts w:ascii="Cambria Math" w:hAnsi="Cambria Math"/>
          </w:rPr>
          <m:t>n, m</m:t>
        </m:r>
        <m:r>
          <m:rPr>
            <m:sty m:val="p"/>
          </m:rPr>
          <w:rPr>
            <w:rFonts w:ascii="Cambria Math" w:hAnsi="Cambria Math"/>
          </w:rPr>
          <m:t>]</m:t>
        </m:r>
      </m:oMath>
      <w:r>
        <w:rPr>
          <w:rFonts w:hint="eastAsia"/>
        </w:rPr>
        <w:t xml:space="preserve"> </w:t>
      </w:r>
      <w:r w:rsidRPr="00935C8C">
        <w:t>(</w:t>
      </w:r>
      <w:r w:rsidRPr="002C41D3">
        <w:rPr>
          <w:i/>
        </w:rPr>
        <w:t>n=1, 2, …, N; m=1, 2, …, M</w:t>
      </w:r>
      <w:r w:rsidRPr="00935C8C">
        <w:t>,</w:t>
      </w:r>
      <w:r w:rsidRPr="00935C8C">
        <w:rPr>
          <w:i/>
        </w:rPr>
        <w:t xml:space="preserve"> N</w:t>
      </w:r>
      <w:r>
        <w:rPr>
          <w:i/>
        </w:rPr>
        <w:t xml:space="preserve"> </w:t>
      </w:r>
      <w:r w:rsidRPr="00935C8C">
        <w:t>being the</w:t>
      </w:r>
      <w:r>
        <w:t xml:space="preserve"> </w:t>
      </w:r>
      <w:r w:rsidRPr="00935C8C">
        <w:t xml:space="preserve">number of transmitted ramps and </w:t>
      </w:r>
      <w:r w:rsidRPr="002C41D3">
        <w:rPr>
          <w:i/>
        </w:rPr>
        <w:t>M</w:t>
      </w:r>
      <w:r>
        <w:t xml:space="preserve"> </w:t>
      </w:r>
      <w:r w:rsidRPr="00935C8C">
        <w:t>being the number of samples</w:t>
      </w:r>
      <w:r>
        <w:t xml:space="preserve"> </w:t>
      </w:r>
      <w:r w:rsidRPr="00935C8C">
        <w:t xml:space="preserve">per </w:t>
      </w:r>
      <w:r>
        <w:t xml:space="preserve">chirp). The </w:t>
      </w:r>
      <w:r w:rsidRPr="00F86D14">
        <w:t>corresponding signal processing to derive</w:t>
      </w:r>
      <w:r>
        <w:t xml:space="preserve"> </w:t>
      </w:r>
      <w:r w:rsidRPr="00F86D14">
        <w:t>the range evolution</w:t>
      </w:r>
      <w:r>
        <w:t xml:space="preserve"> </w:t>
      </w:r>
      <m:oMath>
        <m:r>
          <w:rPr>
            <w:rFonts w:ascii="Cambria Math" w:hAnsi="Cambria Math"/>
          </w:rPr>
          <m:t>R</m:t>
        </m:r>
        <m:d>
          <m:dPr>
            <m:ctrlPr>
              <w:rPr>
                <w:rFonts w:ascii="Cambria Math" w:hAnsi="Cambria Math"/>
                <w:i/>
              </w:rPr>
            </m:ctrlPr>
          </m:dPr>
          <m:e>
            <m:r>
              <w:rPr>
                <w:rFonts w:ascii="Cambria Math" w:hAnsi="Cambria Math"/>
              </w:rPr>
              <m:t>τ</m:t>
            </m:r>
          </m:e>
        </m:d>
      </m:oMath>
      <w:r>
        <w:rPr>
          <w:rFonts w:hint="eastAsia"/>
        </w:rPr>
        <w:t xml:space="preserve"> </w:t>
      </w:r>
      <w:r>
        <w:t>is divided into four steps:</w:t>
      </w:r>
    </w:p>
    <w:p w14:paraId="43C7F072" w14:textId="77777777" w:rsidR="00563709" w:rsidRDefault="00563709" w:rsidP="00563709">
      <w:pPr>
        <w:spacing w:beforeLines="50" w:before="120" w:afterLines="50" w:after="120" w:line="312" w:lineRule="auto"/>
        <w:ind w:left="1133" w:hangingChars="472" w:hanging="1133"/>
      </w:pPr>
      <w:r>
        <w:t>S</w:t>
      </w:r>
      <w:r>
        <w:rPr>
          <w:rFonts w:hint="eastAsia"/>
        </w:rPr>
        <w:t>tep</w:t>
      </w:r>
      <w:r>
        <w:t xml:space="preserve"> 1) </w:t>
      </w:r>
      <w:r>
        <w:tab/>
        <w:t>Perform a fast Fourier transform over each row of the raw-data matrix M[</w:t>
      </w:r>
      <w:r w:rsidRPr="00FD5A30">
        <w:rPr>
          <w:i/>
        </w:rPr>
        <w:t>n, m</w:t>
      </w:r>
      <w:r>
        <w:t>]. Denote the resulting range-profile matrix as R[</w:t>
      </w:r>
      <w:r w:rsidRPr="00FD5A30">
        <w:rPr>
          <w:i/>
        </w:rPr>
        <w:t>n, m</w:t>
      </w:r>
      <w:r>
        <w:t>]</w:t>
      </w:r>
    </w:p>
    <w:p w14:paraId="68602A44" w14:textId="77777777" w:rsidR="00563709" w:rsidRDefault="00563709" w:rsidP="00563709">
      <w:pPr>
        <w:spacing w:beforeLines="50" w:before="120" w:afterLines="50" w:after="120" w:line="312" w:lineRule="auto"/>
        <w:ind w:left="1133" w:hangingChars="472" w:hanging="1133"/>
      </w:pPr>
      <w:r>
        <w:rPr>
          <w:rFonts w:hint="eastAsia"/>
        </w:rPr>
        <w:t>S</w:t>
      </w:r>
      <w:r>
        <w:t xml:space="preserve">tep 2) </w:t>
      </w:r>
      <w:r>
        <w:tab/>
        <w:t xml:space="preserve">Choose the range bin </w:t>
      </w:r>
      <w:r w:rsidRPr="00832E48">
        <w:rPr>
          <w:i/>
        </w:rPr>
        <w:t>m*</w:t>
      </w:r>
      <w:r>
        <w:t xml:space="preserve"> in which the target is found. Synthesize the signal s[</w:t>
      </w:r>
      <w:r w:rsidRPr="00832E48">
        <w:rPr>
          <w:i/>
        </w:rPr>
        <w:t>n</w:t>
      </w:r>
      <w:r>
        <w:t>]=R[</w:t>
      </w:r>
      <w:r w:rsidRPr="00832E48">
        <w:rPr>
          <w:i/>
        </w:rPr>
        <w:t>n, m*</w:t>
      </w:r>
      <w:r>
        <w:t>], which is a column of the range-profile matrix R[</w:t>
      </w:r>
      <w:r w:rsidRPr="00832E48">
        <w:rPr>
          <w:i/>
        </w:rPr>
        <w:t>n, m</w:t>
      </w:r>
      <w:r>
        <w:t>].</w:t>
      </w:r>
    </w:p>
    <w:p w14:paraId="4C425F46" w14:textId="77777777" w:rsidR="00563709" w:rsidRDefault="00563709" w:rsidP="00563709">
      <w:pPr>
        <w:spacing w:beforeLines="50" w:before="120" w:afterLines="50" w:after="120" w:line="312" w:lineRule="auto"/>
        <w:ind w:left="1133" w:hangingChars="472" w:hanging="1133"/>
      </w:pPr>
      <w:r>
        <w:rPr>
          <w:rFonts w:hint="eastAsia"/>
        </w:rPr>
        <w:t>S</w:t>
      </w:r>
      <w:r>
        <w:t xml:space="preserve">tep 3) </w:t>
      </w:r>
      <w:r>
        <w:tab/>
        <w:t>Exact the phase of the signal s[n] and unwarp it. Denote the phase of the signal s[</w:t>
      </w:r>
      <w:r w:rsidRPr="00182B09">
        <w:rPr>
          <w:i/>
        </w:rPr>
        <w:t>n</w:t>
      </w:r>
      <w:r>
        <w:t xml:space="preserve">] as </w:t>
      </w:r>
      <m:oMath>
        <m:r>
          <w:rPr>
            <w:rFonts w:ascii="Cambria Math" w:hAnsi="Cambria Math"/>
          </w:rPr>
          <m:t>ψ[n</m:t>
        </m:r>
        <m:r>
          <m:rPr>
            <m:sty m:val="p"/>
          </m:rPr>
          <w:rPr>
            <w:rFonts w:ascii="Cambria Math" w:hAnsi="Cambria Math"/>
          </w:rPr>
          <m:t>]</m:t>
        </m:r>
      </m:oMath>
      <w:r>
        <w:t>.</w:t>
      </w:r>
    </w:p>
    <w:p w14:paraId="294DE1D7" w14:textId="77777777" w:rsidR="00563709" w:rsidRDefault="00563709" w:rsidP="00563709">
      <w:pPr>
        <w:spacing w:beforeLines="50" w:before="120" w:afterLines="50" w:after="120" w:line="312" w:lineRule="auto"/>
        <w:ind w:left="1133" w:hangingChars="472" w:hanging="1133"/>
      </w:pPr>
      <w:r>
        <w:rPr>
          <w:rFonts w:hint="eastAsia"/>
        </w:rPr>
        <w:lastRenderedPageBreak/>
        <w:t>S</w:t>
      </w:r>
      <w:r>
        <w:t xml:space="preserve">tep 4) </w:t>
      </w:r>
      <w:r>
        <w:tab/>
        <w:t xml:space="preserve">From (2-35), calculate the range estimation as </w:t>
      </w:r>
      <m:oMath>
        <m:acc>
          <m:accPr>
            <m:ctrlPr>
              <w:rPr>
                <w:rFonts w:ascii="Cambria Math" w:hAnsi="Cambria Math"/>
                <w:i/>
              </w:rPr>
            </m:ctrlPr>
          </m:accPr>
          <m:e>
            <m:r>
              <w:rPr>
                <w:rFonts w:ascii="Cambria Math" w:hAnsi="Cambria Math"/>
              </w:rPr>
              <m:t>R</m:t>
            </m:r>
          </m:e>
        </m:acc>
        <m:d>
          <m:dPr>
            <m:begChr m:val="["/>
            <m:endChr m:val="]"/>
            <m:ctrlPr>
              <w:rPr>
                <w:rFonts w:ascii="Cambria Math" w:hAnsi="Cambria Math"/>
                <w:i/>
              </w:rPr>
            </m:ctrlPr>
          </m:dPr>
          <m:e>
            <m:r>
              <w:rPr>
                <w:rFonts w:ascii="Cambria Math" w:hAnsi="Cambria Math"/>
              </w:rPr>
              <m:t>n</m:t>
            </m:r>
          </m:e>
        </m:d>
        <m:r>
          <w:rPr>
            <w:rFonts w:ascii="Cambria Math" w:hAnsi="Cambria Math"/>
          </w:rPr>
          <m:t>=cψ</m:t>
        </m:r>
        <m:d>
          <m:dPr>
            <m:begChr m:val="["/>
            <m:endChr m:val="]"/>
            <m:ctrlPr>
              <w:rPr>
                <w:rFonts w:ascii="Cambria Math" w:hAnsi="Cambria Math"/>
                <w:i/>
              </w:rPr>
            </m:ctrlPr>
          </m:dPr>
          <m:e>
            <m:r>
              <w:rPr>
                <w:rFonts w:ascii="Cambria Math" w:hAnsi="Cambria Math"/>
              </w:rPr>
              <m:t>n</m:t>
            </m:r>
            <m:ctrlPr>
              <w:rPr>
                <w:rFonts w:ascii="Cambria Math" w:hAnsi="Cambria Math"/>
              </w:rPr>
            </m:ctrlPr>
          </m:e>
        </m:d>
        <m:r>
          <m:rPr>
            <m:sty m:val="p"/>
          </m:rPr>
          <w:rPr>
            <w:rFonts w:ascii="Cambria Math" w:hAnsi="Cambria Math"/>
          </w:rPr>
          <m:t>/(4</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rPr>
          <m:t>)</m:t>
        </m:r>
      </m:oMath>
      <w:r>
        <w:rPr>
          <w:rFonts w:hint="eastAsia"/>
        </w:rPr>
        <w:t>.</w:t>
      </w:r>
    </w:p>
    <w:p w14:paraId="6007CB1D" w14:textId="3B6217DB" w:rsidR="00563709" w:rsidRDefault="00563709" w:rsidP="00563709">
      <w:pPr>
        <w:pStyle w:val="31"/>
        <w:numPr>
          <w:ilvl w:val="1"/>
          <w:numId w:val="5"/>
        </w:numPr>
      </w:pPr>
      <w:r w:rsidRPr="00563709">
        <w:t>Examples of FMCW radar on contactless vital sign monitoring</w:t>
      </w:r>
    </w:p>
    <w:p w14:paraId="5E88DDBB" w14:textId="4B457E1B" w:rsidR="00563709" w:rsidRDefault="00563709" w:rsidP="00563709">
      <w:pPr>
        <w:spacing w:beforeLines="50" w:before="120" w:afterLines="50" w:after="120"/>
        <w:ind w:firstLine="420"/>
      </w:pPr>
      <w:r>
        <w:rPr>
          <w:rFonts w:hint="eastAsia"/>
          <w:lang w:eastAsia="zh-CN"/>
        </w:rPr>
        <w:t>s</w:t>
      </w:r>
      <w:r w:rsidRPr="00563709">
        <w:t xml:space="preserve"> </w:t>
      </w:r>
      <w:r w:rsidRPr="0080492D">
        <w:t>In recent years, FMCW radar has been widely used in noncontact range tracking of vital signs, e.g., respiration</w:t>
      </w:r>
      <w:r>
        <w:t>.</w:t>
      </w:r>
      <w:r w:rsidRPr="00640246">
        <w:t xml:space="preserve"> </w:t>
      </w:r>
      <w:r w:rsidRPr="00C34ACC">
        <w:t xml:space="preserve">Next, </w:t>
      </w:r>
      <w:r>
        <w:t>some</w:t>
      </w:r>
      <w:r w:rsidRPr="00C34ACC">
        <w:t xml:space="preserve"> example</w:t>
      </w:r>
      <w:r>
        <w:t>s</w:t>
      </w:r>
      <w:r w:rsidRPr="00C34ACC">
        <w:t xml:space="preserve"> </w:t>
      </w:r>
      <w:r>
        <w:t>are</w:t>
      </w:r>
      <w:r w:rsidRPr="00C34ACC">
        <w:t xml:space="preserve"> given to analyze several typical FMCW radars for vital sign </w:t>
      </w:r>
      <w:r>
        <w:t>monitoring</w:t>
      </w:r>
      <w:r w:rsidRPr="00C34ACC">
        <w:t>.</w:t>
      </w:r>
    </w:p>
    <w:p w14:paraId="43AF28B3" w14:textId="5DC6D395" w:rsidR="00563709" w:rsidRDefault="00563709" w:rsidP="00563709">
      <w:pPr>
        <w:pStyle w:val="41"/>
        <w:ind w:firstLine="241"/>
      </w:pPr>
      <w:r>
        <w:t>3</w:t>
      </w:r>
      <w:r>
        <w:rPr>
          <w:rFonts w:hint="eastAsia"/>
        </w:rPr>
        <w:t>.</w:t>
      </w:r>
      <w:r>
        <w:t>4</w:t>
      </w:r>
      <w:r>
        <w:rPr>
          <w:rFonts w:hint="eastAsia"/>
        </w:rPr>
        <w:t>.</w:t>
      </w:r>
      <w:r>
        <w:t>1 R</w:t>
      </w:r>
      <w:r w:rsidRPr="00E24123">
        <w:t>espiration</w:t>
      </w:r>
      <w:r>
        <w:t xml:space="preserve"> monitoring</w:t>
      </w:r>
    </w:p>
    <w:p w14:paraId="31B925BB" w14:textId="77777777" w:rsidR="00563709" w:rsidRDefault="00563709" w:rsidP="00563709">
      <w:pPr>
        <w:spacing w:beforeLines="50" w:before="120" w:afterLines="50" w:after="120"/>
        <w:ind w:firstLine="420"/>
      </w:pPr>
      <w:r>
        <w:t>The</w:t>
      </w:r>
      <w:r w:rsidRPr="00257176">
        <w:t xml:space="preserve"> body surface movements due to</w:t>
      </w:r>
      <w:r>
        <w:t xml:space="preserve"> </w:t>
      </w:r>
      <w:r w:rsidRPr="00257176">
        <w:t>physiological motions modulates the phase of the received radar</w:t>
      </w:r>
      <w:r>
        <w:t xml:space="preserve"> </w:t>
      </w:r>
      <w:r w:rsidRPr="00257176">
        <w:t>signal and can be further processed to extract the breathing and</w:t>
      </w:r>
      <w:r>
        <w:t xml:space="preserve"> </w:t>
      </w:r>
      <w:r w:rsidRPr="00257176">
        <w:t xml:space="preserve">heart-rate. </w:t>
      </w:r>
      <w:r>
        <w:t xml:space="preserve">A </w:t>
      </w:r>
      <w:r w:rsidRPr="005210AB">
        <w:t>deramping-based LFMCW radar scheme has been proposed</w:t>
      </w:r>
      <w:r>
        <w:t xml:space="preserve"> [1]. T</w:t>
      </w:r>
      <w:r w:rsidRPr="00640246">
        <w:t>he described</w:t>
      </w:r>
      <w:r>
        <w:t xml:space="preserve"> </w:t>
      </w:r>
      <w:r w:rsidRPr="00640246">
        <w:t>LFMCW radar architecture is conceptually simple and</w:t>
      </w:r>
      <w:r>
        <w:t xml:space="preserve"> </w:t>
      </w:r>
      <w:r w:rsidRPr="00640246">
        <w:t>the deramping process greatly simplifies its hardware implementation</w:t>
      </w:r>
      <w:r>
        <w:t xml:space="preserve"> </w:t>
      </w:r>
      <w:r w:rsidRPr="00640246">
        <w:t>mainly in terms of sampling speed for the Rx ADC.</w:t>
      </w:r>
    </w:p>
    <w:p w14:paraId="26E95472" w14:textId="77777777" w:rsidR="00563709" w:rsidRDefault="00563709" w:rsidP="00563709">
      <w:pPr>
        <w:spacing w:beforeLines="50" w:before="120" w:afterLines="50" w:after="120"/>
      </w:pPr>
      <w:r>
        <w:rPr>
          <w:rFonts w:hint="eastAsia"/>
          <w:noProof/>
          <w:lang w:eastAsia="zh-CN"/>
        </w:rPr>
        <w:drawing>
          <wp:inline distT="0" distB="0" distL="0" distR="0" wp14:anchorId="3A820C4C" wp14:editId="2A1EA5BD">
            <wp:extent cx="5380990" cy="21863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0990" cy="2186305"/>
                    </a:xfrm>
                    <a:prstGeom prst="rect">
                      <a:avLst/>
                    </a:prstGeom>
                    <a:noFill/>
                    <a:ln>
                      <a:noFill/>
                    </a:ln>
                  </pic:spPr>
                </pic:pic>
              </a:graphicData>
            </a:graphic>
          </wp:inline>
        </w:drawing>
      </w:r>
    </w:p>
    <w:p w14:paraId="60596743" w14:textId="77777777" w:rsidR="00563709" w:rsidRPr="00C35043" w:rsidRDefault="00563709" w:rsidP="00563709">
      <w:pPr>
        <w:spacing w:afterLines="50" w:after="120" w:line="312" w:lineRule="auto"/>
        <w:ind w:firstLine="420"/>
        <w:jc w:val="center"/>
        <w:rPr>
          <w:sz w:val="22"/>
        </w:rPr>
      </w:pPr>
      <w:r w:rsidRPr="000926E3">
        <w:rPr>
          <w:rFonts w:hint="eastAsia"/>
          <w:sz w:val="22"/>
        </w:rPr>
        <w:t>F</w:t>
      </w:r>
      <w:r w:rsidRPr="000926E3">
        <w:rPr>
          <w:sz w:val="22"/>
        </w:rPr>
        <w:t>ig. 2</w:t>
      </w:r>
      <w:r>
        <w:rPr>
          <w:sz w:val="22"/>
        </w:rPr>
        <w:t>.8</w:t>
      </w:r>
      <w:r w:rsidRPr="000926E3">
        <w:rPr>
          <w:sz w:val="22"/>
        </w:rPr>
        <w:t xml:space="preserve">. </w:t>
      </w:r>
      <w:r w:rsidRPr="00555FB6">
        <w:rPr>
          <w:sz w:val="22"/>
        </w:rPr>
        <w:t>Photograph of the developed LFMCW radar system prototype</w:t>
      </w:r>
      <w:r>
        <w:rPr>
          <w:sz w:val="22"/>
        </w:rPr>
        <w:t xml:space="preserve">. </w:t>
      </w:r>
      <w:r w:rsidRPr="00234873">
        <w:rPr>
          <w:sz w:val="22"/>
        </w:rPr>
        <w:t>(a) Complete view. (b) Detail.</w:t>
      </w:r>
      <w:r>
        <w:rPr>
          <w:sz w:val="22"/>
        </w:rPr>
        <w:t xml:space="preserve"> [1]</w:t>
      </w:r>
    </w:p>
    <w:p w14:paraId="60DB6AFA" w14:textId="77777777" w:rsidR="00563709" w:rsidRDefault="00563709" w:rsidP="00563709">
      <w:pPr>
        <w:spacing w:beforeLines="50" w:before="120" w:afterLines="50" w:after="120"/>
        <w:ind w:firstLine="420"/>
      </w:pPr>
      <w:r>
        <w:t>T</w:t>
      </w:r>
      <w:r>
        <w:rPr>
          <w:rFonts w:hint="eastAsia"/>
        </w:rPr>
        <w:t>he</w:t>
      </w:r>
      <w:r w:rsidRPr="0071722E">
        <w:t xml:space="preserve"> photograph of the constructed LFMCW radar system is</w:t>
      </w:r>
      <w:r>
        <w:t xml:space="preserve"> </w:t>
      </w:r>
      <w:r w:rsidRPr="0071722E">
        <w:t xml:space="preserve">depicted in Fig. </w:t>
      </w:r>
      <w:r>
        <w:t xml:space="preserve">2.8. It consists of </w:t>
      </w:r>
      <w:r w:rsidRPr="00890C47">
        <w:t>Tx, Rx, and signal-acquisition modules.</w:t>
      </w:r>
      <w:r>
        <w:t xml:space="preserve"> </w:t>
      </w:r>
      <w:r w:rsidRPr="00F5063A">
        <w:t>A photograph of the experiment</w:t>
      </w:r>
      <w:r>
        <w:t xml:space="preserve"> </w:t>
      </w:r>
      <w:r w:rsidRPr="00F5063A">
        <w:t xml:space="preserve">setup </w:t>
      </w:r>
      <w:r>
        <w:t>for v</w:t>
      </w:r>
      <w:r w:rsidRPr="00364C34">
        <w:t>ital-</w:t>
      </w:r>
      <w:r>
        <w:t>s</w:t>
      </w:r>
      <w:r w:rsidRPr="00364C34">
        <w:t xml:space="preserve">ign </w:t>
      </w:r>
      <w:r>
        <w:t>s</w:t>
      </w:r>
      <w:r w:rsidRPr="00364C34">
        <w:t xml:space="preserve">ensing from </w:t>
      </w:r>
      <w:r>
        <w:t>h</w:t>
      </w:r>
      <w:r w:rsidRPr="00364C34">
        <w:t xml:space="preserve">uman </w:t>
      </w:r>
      <w:r>
        <w:t>t</w:t>
      </w:r>
      <w:r w:rsidRPr="00364C34">
        <w:t>arget</w:t>
      </w:r>
      <w:r w:rsidRPr="00F5063A">
        <w:t xml:space="preserve"> </w:t>
      </w:r>
      <w:r>
        <w:t xml:space="preserve">is </w:t>
      </w:r>
      <w:r w:rsidRPr="00F5063A">
        <w:t xml:space="preserve">depicted in </w:t>
      </w:r>
      <w:r>
        <w:t>Fig.2.9.</w:t>
      </w:r>
    </w:p>
    <w:p w14:paraId="5CA3D967" w14:textId="77777777" w:rsidR="00563709" w:rsidRDefault="00563709" w:rsidP="00563709">
      <w:pPr>
        <w:spacing w:beforeLines="50" w:before="120" w:afterLines="50" w:after="120"/>
        <w:jc w:val="center"/>
      </w:pPr>
      <w:r>
        <w:rPr>
          <w:rFonts w:hint="eastAsia"/>
          <w:noProof/>
          <w:lang w:eastAsia="zh-CN"/>
        </w:rPr>
        <w:lastRenderedPageBreak/>
        <w:drawing>
          <wp:inline distT="0" distB="0" distL="0" distR="0" wp14:anchorId="74C90D3D" wp14:editId="600DC53C">
            <wp:extent cx="2709333" cy="202662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9183" cy="2063911"/>
                    </a:xfrm>
                    <a:prstGeom prst="rect">
                      <a:avLst/>
                    </a:prstGeom>
                    <a:noFill/>
                    <a:ln>
                      <a:noFill/>
                    </a:ln>
                  </pic:spPr>
                </pic:pic>
              </a:graphicData>
            </a:graphic>
          </wp:inline>
        </w:drawing>
      </w:r>
    </w:p>
    <w:p w14:paraId="14D8236E" w14:textId="77777777" w:rsidR="00563709" w:rsidRPr="00E51D5E" w:rsidRDefault="00563709" w:rsidP="00563709">
      <w:pPr>
        <w:spacing w:beforeLines="50" w:before="120" w:afterLines="50" w:after="120"/>
        <w:jc w:val="center"/>
        <w:rPr>
          <w:sz w:val="22"/>
        </w:rPr>
      </w:pPr>
      <w:r w:rsidRPr="000926E3">
        <w:rPr>
          <w:rFonts w:hint="eastAsia"/>
          <w:sz w:val="22"/>
        </w:rPr>
        <w:t>F</w:t>
      </w:r>
      <w:r w:rsidRPr="000926E3">
        <w:rPr>
          <w:sz w:val="22"/>
        </w:rPr>
        <w:t>ig. 2</w:t>
      </w:r>
      <w:r>
        <w:rPr>
          <w:sz w:val="22"/>
        </w:rPr>
        <w:t>.9</w:t>
      </w:r>
      <w:r w:rsidRPr="000926E3">
        <w:rPr>
          <w:sz w:val="22"/>
        </w:rPr>
        <w:t xml:space="preserve">. </w:t>
      </w:r>
      <w:r w:rsidRPr="00E51D5E">
        <w:rPr>
          <w:sz w:val="22"/>
        </w:rPr>
        <w:t>Photograph of the real experimental setup of the human vital-sign</w:t>
      </w:r>
    </w:p>
    <w:p w14:paraId="42D3F2BA" w14:textId="77777777" w:rsidR="00563709" w:rsidRDefault="00563709" w:rsidP="00563709">
      <w:pPr>
        <w:spacing w:beforeLines="50" w:before="120" w:afterLines="50" w:after="120"/>
        <w:jc w:val="center"/>
        <w:rPr>
          <w:sz w:val="22"/>
        </w:rPr>
      </w:pPr>
      <w:r w:rsidRPr="00E51D5E">
        <w:rPr>
          <w:sz w:val="22"/>
        </w:rPr>
        <w:t>tracking test</w:t>
      </w:r>
      <w:r>
        <w:rPr>
          <w:sz w:val="22"/>
        </w:rPr>
        <w:t xml:space="preserve"> [1]</w:t>
      </w:r>
    </w:p>
    <w:p w14:paraId="58139326" w14:textId="77777777" w:rsidR="00563709" w:rsidRDefault="00563709" w:rsidP="00563709">
      <w:pPr>
        <w:spacing w:beforeLines="50" w:before="120" w:afterLines="50" w:after="120"/>
        <w:jc w:val="center"/>
        <w:rPr>
          <w:sz w:val="22"/>
        </w:rPr>
      </w:pPr>
      <w:r>
        <w:rPr>
          <w:noProof/>
          <w:sz w:val="22"/>
          <w:lang w:eastAsia="zh-CN"/>
        </w:rPr>
        <w:drawing>
          <wp:inline distT="0" distB="0" distL="0" distR="0" wp14:anchorId="0B54742E" wp14:editId="41F9B2F9">
            <wp:extent cx="2794000" cy="2187131"/>
            <wp:effectExtent l="0" t="0" r="635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4527" cy="2203199"/>
                    </a:xfrm>
                    <a:prstGeom prst="rect">
                      <a:avLst/>
                    </a:prstGeom>
                    <a:noFill/>
                    <a:ln>
                      <a:noFill/>
                    </a:ln>
                  </pic:spPr>
                </pic:pic>
              </a:graphicData>
            </a:graphic>
          </wp:inline>
        </w:drawing>
      </w:r>
    </w:p>
    <w:p w14:paraId="020100E2" w14:textId="77777777" w:rsidR="00563709" w:rsidRDefault="00563709" w:rsidP="00563709">
      <w:pPr>
        <w:tabs>
          <w:tab w:val="center" w:pos="4252"/>
          <w:tab w:val="left" w:pos="6920"/>
        </w:tabs>
        <w:spacing w:beforeLines="50" w:before="120" w:afterLines="50" w:after="120"/>
      </w:pPr>
      <w:r>
        <w:rPr>
          <w:sz w:val="22"/>
        </w:rPr>
        <w:tab/>
      </w:r>
      <w:r w:rsidRPr="000926E3">
        <w:rPr>
          <w:rFonts w:hint="eastAsia"/>
          <w:sz w:val="22"/>
        </w:rPr>
        <w:t>F</w:t>
      </w:r>
      <w:r w:rsidRPr="000926E3">
        <w:rPr>
          <w:sz w:val="22"/>
        </w:rPr>
        <w:t>ig. 2</w:t>
      </w:r>
      <w:r>
        <w:rPr>
          <w:sz w:val="22"/>
        </w:rPr>
        <w:t>.10</w:t>
      </w:r>
      <w:r w:rsidRPr="000926E3">
        <w:rPr>
          <w:sz w:val="22"/>
        </w:rPr>
        <w:t>.</w:t>
      </w:r>
      <w:r w:rsidRPr="00594200">
        <w:t xml:space="preserve"> </w:t>
      </w:r>
      <w:r w:rsidRPr="00594200">
        <w:rPr>
          <w:sz w:val="22"/>
        </w:rPr>
        <w:t>Detected human respiration patter</w:t>
      </w:r>
      <w:r>
        <w:rPr>
          <w:sz w:val="22"/>
        </w:rPr>
        <w:t>n [1]</w:t>
      </w:r>
    </w:p>
    <w:p w14:paraId="7B8B9D0A" w14:textId="77777777" w:rsidR="00563709" w:rsidRDefault="00563709" w:rsidP="00563709">
      <w:pPr>
        <w:spacing w:beforeLines="50" w:before="120" w:afterLines="50" w:after="120"/>
        <w:ind w:firstLine="420"/>
      </w:pPr>
      <w:r>
        <w:t>By using the p</w:t>
      </w:r>
      <w:r w:rsidRPr="009E1467">
        <w:t>hase-based range-tracking algorithm</w:t>
      </w:r>
      <w:r w:rsidRPr="009E1467">
        <w:rPr>
          <w:rFonts w:hint="eastAsia"/>
        </w:rPr>
        <w:t xml:space="preserve"> </w:t>
      </w:r>
      <w:r>
        <w:t>mentioned in 2.3.4, m</w:t>
      </w:r>
      <w:r w:rsidRPr="003704B8">
        <w:t>inor movements of the human body can be detected.</w:t>
      </w:r>
      <w:r w:rsidRPr="003704B8">
        <w:rPr>
          <w:rFonts w:hint="eastAsia"/>
        </w:rPr>
        <w:t xml:space="preserve"> </w:t>
      </w:r>
      <w:r>
        <w:rPr>
          <w:rFonts w:hint="eastAsia"/>
        </w:rPr>
        <w:t>F</w:t>
      </w:r>
      <w:r>
        <w:t>ig.2.10 plots the measured human respiration detection result. The respiration rate of the subject was about 13 cycles/min a</w:t>
      </w:r>
      <w:r w:rsidRPr="0037332B">
        <w:t xml:space="preserve">nd </w:t>
      </w:r>
      <w:r>
        <w:t>it is</w:t>
      </w:r>
      <w:r w:rsidRPr="0037332B">
        <w:t xml:space="preserve"> almost coinciding with the data measured by radar</w:t>
      </w:r>
      <w:r>
        <w:t>.</w:t>
      </w:r>
    </w:p>
    <w:p w14:paraId="361478A7" w14:textId="4D9763A7" w:rsidR="00563709" w:rsidRDefault="00563709" w:rsidP="00563709">
      <w:pPr>
        <w:pStyle w:val="41"/>
        <w:ind w:firstLine="241"/>
      </w:pPr>
      <w:r>
        <w:t>3</w:t>
      </w:r>
      <w:r>
        <w:rPr>
          <w:rFonts w:hint="eastAsia"/>
        </w:rPr>
        <w:t>.</w:t>
      </w:r>
      <w:r>
        <w:t>4</w:t>
      </w:r>
      <w:r>
        <w:rPr>
          <w:rFonts w:hint="eastAsia"/>
        </w:rPr>
        <w:t>.</w:t>
      </w:r>
      <w:r>
        <w:t>2 Indoor human tracking</w:t>
      </w:r>
    </w:p>
    <w:p w14:paraId="4A657E5A" w14:textId="77777777" w:rsidR="00563709" w:rsidRDefault="00563709" w:rsidP="00563709">
      <w:pPr>
        <w:spacing w:beforeLines="50" w:before="120" w:afterLines="50" w:after="120"/>
        <w:ind w:firstLine="420"/>
      </w:pPr>
      <w:r w:rsidRPr="00AA7571">
        <w:t>Radar-based human tracking can be applied</w:t>
      </w:r>
      <w:r>
        <w:t xml:space="preserve"> </w:t>
      </w:r>
      <w:r w:rsidRPr="00AA7571">
        <w:t>to indoor healthcare scenarios, such as fall detection of</w:t>
      </w:r>
      <w:r>
        <w:t xml:space="preserve"> </w:t>
      </w:r>
      <w:r w:rsidRPr="00AA7571">
        <w:t>elderly people</w:t>
      </w:r>
      <w:r>
        <w:t>. Some</w:t>
      </w:r>
      <w:r w:rsidRPr="0087609F">
        <w:t xml:space="preserve"> portable FMCW radar prototype for indoor human</w:t>
      </w:r>
      <w:r>
        <w:t xml:space="preserve"> </w:t>
      </w:r>
      <w:r w:rsidRPr="0087609F">
        <w:t xml:space="preserve">tracking </w:t>
      </w:r>
      <w:r>
        <w:rPr>
          <w:rFonts w:hint="eastAsia"/>
        </w:rPr>
        <w:t>are</w:t>
      </w:r>
      <w:r>
        <w:t xml:space="preserve"> </w:t>
      </w:r>
      <w:r w:rsidRPr="0087609F">
        <w:t>presented</w:t>
      </w:r>
      <w:r>
        <w:t xml:space="preserve"> [2][3]</w:t>
      </w:r>
      <w:r w:rsidRPr="0087609F">
        <w:t xml:space="preserve">. </w:t>
      </w:r>
      <w:r>
        <w:t>The block diagram of the FMCW radar in [2] is shown in Fig. 2.11.</w:t>
      </w:r>
    </w:p>
    <w:p w14:paraId="32AD1AD0" w14:textId="77777777" w:rsidR="00563709" w:rsidRDefault="00563709" w:rsidP="00563709">
      <w:pPr>
        <w:spacing w:beforeLines="50" w:before="120" w:afterLines="50" w:after="120"/>
        <w:jc w:val="center"/>
      </w:pPr>
      <w:r>
        <w:rPr>
          <w:noProof/>
          <w:lang w:eastAsia="zh-CN"/>
        </w:rPr>
        <w:lastRenderedPageBreak/>
        <w:drawing>
          <wp:inline distT="0" distB="0" distL="0" distR="0" wp14:anchorId="2353BF05" wp14:editId="5ED3DE02">
            <wp:extent cx="4072010" cy="16764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2010" cy="1676400"/>
                    </a:xfrm>
                    <a:prstGeom prst="rect">
                      <a:avLst/>
                    </a:prstGeom>
                  </pic:spPr>
                </pic:pic>
              </a:graphicData>
            </a:graphic>
          </wp:inline>
        </w:drawing>
      </w:r>
    </w:p>
    <w:p w14:paraId="35EA686B" w14:textId="77777777" w:rsidR="00563709" w:rsidRDefault="00563709" w:rsidP="00563709">
      <w:pPr>
        <w:spacing w:beforeLines="50" w:before="120" w:afterLines="50" w:after="120"/>
        <w:jc w:val="center"/>
      </w:pPr>
      <w:r w:rsidRPr="000926E3">
        <w:rPr>
          <w:rFonts w:hint="eastAsia"/>
          <w:sz w:val="22"/>
        </w:rPr>
        <w:t>F</w:t>
      </w:r>
      <w:r w:rsidRPr="000926E3">
        <w:rPr>
          <w:sz w:val="22"/>
        </w:rPr>
        <w:t>ig. 2</w:t>
      </w:r>
      <w:r>
        <w:rPr>
          <w:sz w:val="22"/>
        </w:rPr>
        <w:t>.11</w:t>
      </w:r>
      <w:r w:rsidRPr="000926E3">
        <w:rPr>
          <w:sz w:val="22"/>
        </w:rPr>
        <w:t>.</w:t>
      </w:r>
      <w:r w:rsidRPr="00594200">
        <w:t xml:space="preserve"> </w:t>
      </w:r>
      <w:r>
        <w:rPr>
          <w:sz w:val="22"/>
        </w:rPr>
        <w:t>Block diagram of the FMCW radar in [2]</w:t>
      </w:r>
    </w:p>
    <w:p w14:paraId="7CB495F4" w14:textId="77777777" w:rsidR="00563709" w:rsidRDefault="00563709" w:rsidP="00563709">
      <w:pPr>
        <w:tabs>
          <w:tab w:val="left" w:pos="3982"/>
        </w:tabs>
        <w:spacing w:beforeLines="50" w:before="120" w:afterLines="50" w:after="120"/>
        <w:ind w:firstLine="420"/>
      </w:pPr>
      <w:r w:rsidRPr="00CE16C3">
        <w:t>The RX part proceeds with the</w:t>
      </w:r>
      <w:r>
        <w:t xml:space="preserve"> </w:t>
      </w:r>
      <w:r w:rsidRPr="00CE16C3">
        <w:t>mixing of a replica of the transmitted signal</w:t>
      </w:r>
      <w:r>
        <w:t xml:space="preserve"> and t</w:t>
      </w:r>
      <w:r w:rsidRPr="00E028E7">
        <w:t>he simultaneous sampling of the reference</w:t>
      </w:r>
      <w:r>
        <w:t xml:space="preserve"> </w:t>
      </w:r>
      <w:r w:rsidRPr="00E028E7">
        <w:t>and baseband signals enables a correct formatting</w:t>
      </w:r>
      <w:r>
        <w:t xml:space="preserve"> </w:t>
      </w:r>
      <w:r w:rsidRPr="00E028E7">
        <w:t>of the baseband-signal samples to construct the raw-data</w:t>
      </w:r>
      <w:r>
        <w:t xml:space="preserve"> </w:t>
      </w:r>
      <w:r w:rsidRPr="00E028E7">
        <w:t>matrix</w:t>
      </w:r>
      <w:r>
        <w:rPr>
          <w:rFonts w:hint="eastAsia"/>
        </w:rPr>
        <w:t>,</w:t>
      </w:r>
      <w:r>
        <w:t xml:space="preserve"> </w:t>
      </w:r>
      <w:r w:rsidRPr="00B11484">
        <w:t>which guarantees the</w:t>
      </w:r>
      <w:r>
        <w:t xml:space="preserve"> </w:t>
      </w:r>
      <w:r w:rsidRPr="00B11484">
        <w:t>coherence of the system</w:t>
      </w:r>
      <w:r>
        <w:t>. Therefore, the system can</w:t>
      </w:r>
      <w:r w:rsidRPr="0087609F">
        <w:t xml:space="preserve"> preserv</w:t>
      </w:r>
      <w:r>
        <w:t>e</w:t>
      </w:r>
      <w:r w:rsidRPr="0087609F">
        <w:t xml:space="preserve"> the phase history</w:t>
      </w:r>
      <w:r>
        <w:t xml:space="preserve"> </w:t>
      </w:r>
      <w:r w:rsidRPr="0087609F">
        <w:t>of targets</w:t>
      </w:r>
      <w:r>
        <w:t xml:space="preserve"> and </w:t>
      </w:r>
      <w:r w:rsidRPr="0087609F">
        <w:t>videos of inverse synthetic aperture</w:t>
      </w:r>
      <w:r>
        <w:t xml:space="preserve"> </w:t>
      </w:r>
      <w:r w:rsidRPr="0087609F">
        <w:t xml:space="preserve">radar (ISAR) images </w:t>
      </w:r>
      <w:r>
        <w:t xml:space="preserve">can </w:t>
      </w:r>
      <w:r w:rsidRPr="0087609F">
        <w:t>be reconstructed.</w:t>
      </w:r>
    </w:p>
    <w:p w14:paraId="36E99D9D" w14:textId="77777777" w:rsidR="00563709" w:rsidRDefault="00563709" w:rsidP="00563709">
      <w:pPr>
        <w:spacing w:beforeLines="50" w:before="120" w:afterLines="50" w:after="120"/>
        <w:jc w:val="center"/>
      </w:pPr>
      <w:r>
        <w:rPr>
          <w:noProof/>
          <w:lang w:eastAsia="zh-CN"/>
        </w:rPr>
        <w:drawing>
          <wp:inline distT="0" distB="0" distL="0" distR="0" wp14:anchorId="00F8DF9A" wp14:editId="66A6C77F">
            <wp:extent cx="3152775" cy="1898561"/>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3536" cy="1905041"/>
                    </a:xfrm>
                    <a:prstGeom prst="rect">
                      <a:avLst/>
                    </a:prstGeom>
                  </pic:spPr>
                </pic:pic>
              </a:graphicData>
            </a:graphic>
          </wp:inline>
        </w:drawing>
      </w:r>
    </w:p>
    <w:p w14:paraId="3B506022" w14:textId="77777777" w:rsidR="00563709" w:rsidRPr="008F6D37" w:rsidRDefault="00563709" w:rsidP="00563709">
      <w:pPr>
        <w:spacing w:beforeLines="50" w:before="120" w:afterLines="50" w:after="120"/>
        <w:jc w:val="center"/>
      </w:pPr>
      <w:r w:rsidRPr="000926E3">
        <w:rPr>
          <w:rFonts w:hint="eastAsia"/>
          <w:sz w:val="22"/>
        </w:rPr>
        <w:t>F</w:t>
      </w:r>
      <w:r w:rsidRPr="000926E3">
        <w:rPr>
          <w:sz w:val="22"/>
        </w:rPr>
        <w:t>ig. 2</w:t>
      </w:r>
      <w:r>
        <w:rPr>
          <w:sz w:val="22"/>
        </w:rPr>
        <w:t>.1</w:t>
      </w:r>
      <w:r>
        <w:rPr>
          <w:rFonts w:hint="eastAsia"/>
          <w:sz w:val="22"/>
        </w:rPr>
        <w:t>2</w:t>
      </w:r>
      <w:r w:rsidRPr="000926E3">
        <w:rPr>
          <w:sz w:val="22"/>
        </w:rPr>
        <w:t>.</w:t>
      </w:r>
      <w:r w:rsidRPr="00594200">
        <w:t xml:space="preserve"> </w:t>
      </w:r>
      <w:r>
        <w:rPr>
          <w:sz w:val="22"/>
        </w:rPr>
        <w:t xml:space="preserve">ISAR </w:t>
      </w:r>
      <w:r>
        <w:rPr>
          <w:rFonts w:hint="eastAsia"/>
          <w:sz w:val="22"/>
        </w:rPr>
        <w:t>frame</w:t>
      </w:r>
      <w:r>
        <w:rPr>
          <w:sz w:val="22"/>
        </w:rPr>
        <w:t xml:space="preserve"> of a human target [</w:t>
      </w:r>
      <w:r>
        <w:rPr>
          <w:rFonts w:hint="eastAsia"/>
          <w:sz w:val="22"/>
        </w:rPr>
        <w:t>3</w:t>
      </w:r>
      <w:r>
        <w:rPr>
          <w:sz w:val="22"/>
        </w:rPr>
        <w:t>]</w:t>
      </w:r>
      <w:r w:rsidRPr="008F6D37">
        <w:rPr>
          <w:rFonts w:hint="eastAsia"/>
        </w:rPr>
        <w:t xml:space="preserve"> </w:t>
      </w:r>
    </w:p>
    <w:p w14:paraId="1584D8DD" w14:textId="77777777" w:rsidR="00563709" w:rsidRPr="00077882" w:rsidRDefault="00563709" w:rsidP="00563709">
      <w:pPr>
        <w:spacing w:beforeLines="50" w:before="120" w:afterLines="50" w:after="120"/>
      </w:pPr>
      <w:r>
        <w:tab/>
        <w:t>F</w:t>
      </w:r>
      <w:r>
        <w:rPr>
          <w:rFonts w:hint="eastAsia"/>
        </w:rPr>
        <w:t>ig</w:t>
      </w:r>
      <w:r>
        <w:t xml:space="preserve">. 2.12 shows the </w:t>
      </w:r>
      <w:r w:rsidRPr="0087609F">
        <w:t>range-Doppler frame</w:t>
      </w:r>
      <w:r>
        <w:t xml:space="preserve"> of the human tracking experiment. </w:t>
      </w:r>
      <w:r w:rsidRPr="00232F7A">
        <w:t xml:space="preserve">The moving human </w:t>
      </w:r>
      <w:r>
        <w:t>target</w:t>
      </w:r>
      <w:r w:rsidRPr="00232F7A">
        <w:t xml:space="preserve"> can be observed in</w:t>
      </w:r>
      <w:r>
        <w:t xml:space="preserve"> </w:t>
      </w:r>
      <w:r w:rsidRPr="00232F7A">
        <w:t>this figure with the person’s Doppler frequency and range</w:t>
      </w:r>
      <w:r>
        <w:t xml:space="preserve"> and t</w:t>
      </w:r>
      <w:r w:rsidRPr="0029346E">
        <w:t>he entire video can clearly complete the tracking of human targets</w:t>
      </w:r>
      <w:r>
        <w:t>.</w:t>
      </w:r>
    </w:p>
    <w:p w14:paraId="248047F7" w14:textId="77777777" w:rsidR="00563709" w:rsidRPr="00CE109D" w:rsidRDefault="00563709" w:rsidP="00563709">
      <w:pPr>
        <w:spacing w:beforeLines="50" w:before="120" w:afterLines="50" w:after="120"/>
        <w:ind w:firstLine="420"/>
      </w:pPr>
    </w:p>
    <w:p w14:paraId="6855929D" w14:textId="77777777" w:rsidR="00563709" w:rsidRDefault="00563709" w:rsidP="00563709">
      <w:pPr>
        <w:spacing w:beforeLines="50" w:before="120" w:afterLines="50" w:after="120"/>
        <w:ind w:firstLine="420"/>
      </w:pPr>
    </w:p>
    <w:p w14:paraId="35E6809B" w14:textId="7EB6EF21" w:rsidR="00563709" w:rsidRDefault="00563709" w:rsidP="00563709">
      <w:pPr>
        <w:pStyle w:val="41"/>
        <w:ind w:firstLine="241"/>
      </w:pPr>
      <w:r>
        <w:t>3</w:t>
      </w:r>
      <w:r>
        <w:rPr>
          <w:rFonts w:hint="eastAsia"/>
        </w:rPr>
        <w:t>.</w:t>
      </w:r>
      <w:r>
        <w:t>4</w:t>
      </w:r>
      <w:r>
        <w:rPr>
          <w:rFonts w:hint="eastAsia"/>
        </w:rPr>
        <w:t>.</w:t>
      </w:r>
      <w:r>
        <w:t>3 H</w:t>
      </w:r>
      <w:r>
        <w:rPr>
          <w:rFonts w:hint="eastAsia"/>
        </w:rPr>
        <w:t>y</w:t>
      </w:r>
      <w:r>
        <w:t>brid radar systems for human tracking and identification</w:t>
      </w:r>
    </w:p>
    <w:p w14:paraId="66E07F8A" w14:textId="77777777" w:rsidR="00563709" w:rsidRDefault="00563709" w:rsidP="00563709">
      <w:pPr>
        <w:spacing w:beforeLines="50" w:before="120" w:afterLines="50" w:after="120"/>
        <w:ind w:firstLine="420"/>
      </w:pPr>
      <w:r>
        <w:t>Several</w:t>
      </w:r>
      <w:r w:rsidRPr="00A25C64">
        <w:t xml:space="preserve"> hybrid radar system</w:t>
      </w:r>
      <w:r>
        <w:t>s</w:t>
      </w:r>
      <w:r w:rsidRPr="00A25C64">
        <w:t xml:space="preserve"> that integrates the FMCW mode and</w:t>
      </w:r>
      <w:r>
        <w:t xml:space="preserve"> </w:t>
      </w:r>
      <w:r w:rsidRPr="00A25C64">
        <w:t>interferometry mode ha</w:t>
      </w:r>
      <w:r>
        <w:t>ve</w:t>
      </w:r>
      <w:r w:rsidRPr="00A25C64">
        <w:t xml:space="preserve"> been </w:t>
      </w:r>
      <w:r>
        <w:t>published [4][5]</w:t>
      </w:r>
      <w:r>
        <w:rPr>
          <w:rFonts w:hint="eastAsia"/>
        </w:rPr>
        <w:t>.</w:t>
      </w:r>
      <w:r>
        <w:t xml:space="preserve"> T</w:t>
      </w:r>
      <w:r w:rsidRPr="00AA0EF0">
        <w:t>he FMCW mode</w:t>
      </w:r>
      <w:r>
        <w:t xml:space="preserve"> </w:t>
      </w:r>
      <w:r w:rsidRPr="00AA0EF0">
        <w:t>is responsible for absolute range detection and the interferometry</w:t>
      </w:r>
      <w:r>
        <w:t xml:space="preserve"> </w:t>
      </w:r>
      <w:r w:rsidRPr="00AA0EF0">
        <w:t>mode takes care of weak physiological movement monitoring.</w:t>
      </w:r>
      <w:r>
        <w:t xml:space="preserve"> </w:t>
      </w:r>
    </w:p>
    <w:p w14:paraId="4D89CB0A" w14:textId="77777777" w:rsidR="00563709" w:rsidRDefault="00563709" w:rsidP="00563709">
      <w:pPr>
        <w:spacing w:beforeLines="50" w:before="120" w:afterLines="50" w:after="120"/>
        <w:ind w:firstLine="420"/>
      </w:pPr>
    </w:p>
    <w:p w14:paraId="3A3F2CC7" w14:textId="77777777" w:rsidR="00563709" w:rsidRDefault="00563709" w:rsidP="00563709">
      <w:pPr>
        <w:spacing w:beforeLines="50" w:before="120" w:afterLines="50" w:after="120"/>
        <w:jc w:val="center"/>
      </w:pPr>
      <w:r>
        <w:rPr>
          <w:noProof/>
          <w:lang w:eastAsia="zh-CN"/>
        </w:rPr>
        <w:lastRenderedPageBreak/>
        <w:drawing>
          <wp:inline distT="0" distB="0" distL="0" distR="0" wp14:anchorId="274047F4" wp14:editId="68152166">
            <wp:extent cx="4194461" cy="2019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9503" cy="2026542"/>
                    </a:xfrm>
                    <a:prstGeom prst="rect">
                      <a:avLst/>
                    </a:prstGeom>
                  </pic:spPr>
                </pic:pic>
              </a:graphicData>
            </a:graphic>
          </wp:inline>
        </w:drawing>
      </w:r>
    </w:p>
    <w:p w14:paraId="24A5A895" w14:textId="77777777" w:rsidR="00563709" w:rsidRPr="004746CF" w:rsidRDefault="00563709" w:rsidP="00563709">
      <w:pPr>
        <w:spacing w:beforeLines="50" w:before="120" w:afterLines="50" w:after="120"/>
        <w:jc w:val="center"/>
      </w:pPr>
      <w:r w:rsidRPr="000926E3">
        <w:rPr>
          <w:rFonts w:hint="eastAsia"/>
          <w:sz w:val="22"/>
        </w:rPr>
        <w:t>F</w:t>
      </w:r>
      <w:r w:rsidRPr="000926E3">
        <w:rPr>
          <w:sz w:val="22"/>
        </w:rPr>
        <w:t>ig. 2</w:t>
      </w:r>
      <w:r>
        <w:rPr>
          <w:sz w:val="22"/>
        </w:rPr>
        <w:t>.1</w:t>
      </w:r>
      <w:r>
        <w:rPr>
          <w:rFonts w:hint="eastAsia"/>
          <w:sz w:val="22"/>
        </w:rPr>
        <w:t>3</w:t>
      </w:r>
      <w:r w:rsidRPr="000926E3">
        <w:rPr>
          <w:sz w:val="22"/>
        </w:rPr>
        <w:t>.</w:t>
      </w:r>
      <w:r w:rsidRPr="00594200">
        <w:t xml:space="preserve"> </w:t>
      </w:r>
      <w:r>
        <w:rPr>
          <w:sz w:val="22"/>
        </w:rPr>
        <w:t>B</w:t>
      </w:r>
      <w:r>
        <w:rPr>
          <w:rFonts w:hint="eastAsia"/>
          <w:sz w:val="22"/>
        </w:rPr>
        <w:t>l</w:t>
      </w:r>
      <w:r>
        <w:rPr>
          <w:sz w:val="22"/>
        </w:rPr>
        <w:t>ock diagram of the hybrid radar system in [</w:t>
      </w:r>
      <w:r>
        <w:rPr>
          <w:rFonts w:hint="eastAsia"/>
          <w:sz w:val="22"/>
        </w:rPr>
        <w:t>4</w:t>
      </w:r>
      <w:r>
        <w:rPr>
          <w:sz w:val="22"/>
        </w:rPr>
        <w:t>]</w:t>
      </w:r>
      <w:r w:rsidRPr="008F6D37">
        <w:rPr>
          <w:rFonts w:hint="eastAsia"/>
        </w:rPr>
        <w:t xml:space="preserve"> </w:t>
      </w:r>
    </w:p>
    <w:p w14:paraId="02413140" w14:textId="77777777" w:rsidR="00563709" w:rsidRDefault="00563709" w:rsidP="00563709">
      <w:pPr>
        <w:spacing w:beforeLines="50" w:before="120" w:afterLines="50" w:after="120"/>
        <w:ind w:firstLine="420"/>
      </w:pPr>
      <w:r>
        <w:t>T</w:t>
      </w:r>
      <w:r w:rsidRPr="004F3C8C">
        <w:t>he block diagram of the</w:t>
      </w:r>
      <w:r>
        <w:t xml:space="preserve"> </w:t>
      </w:r>
      <w:r w:rsidRPr="004F3C8C">
        <w:t>FMCW interferometry hybrid radar system</w:t>
      </w:r>
      <w:r>
        <w:t xml:space="preserve"> in [4] is shown in Fig 2.13</w:t>
      </w:r>
      <w:r w:rsidRPr="004F3C8C">
        <w:t>. The two different</w:t>
      </w:r>
      <w:r>
        <w:t xml:space="preserve"> </w:t>
      </w:r>
      <w:r w:rsidRPr="004F3C8C">
        <w:t>radar modes share most of the RF components and</w:t>
      </w:r>
      <w:r>
        <w:t xml:space="preserve"> </w:t>
      </w:r>
      <w:r w:rsidRPr="004F3C8C">
        <w:t>signal paths</w:t>
      </w:r>
      <w:r>
        <w:t xml:space="preserve"> </w:t>
      </w:r>
      <w:r>
        <w:rPr>
          <w:rFonts w:hint="eastAsia"/>
        </w:rPr>
        <w:t>and</w:t>
      </w:r>
      <w:r>
        <w:t xml:space="preserve"> a</w:t>
      </w:r>
      <w:r w:rsidRPr="004F3C8C">
        <w:t>nalog switches configured by an on-board microcontroller</w:t>
      </w:r>
      <w:r>
        <w:t xml:space="preserve"> are used to select the </w:t>
      </w:r>
      <w:r w:rsidRPr="004F3C8C">
        <w:t>operational modes.</w:t>
      </w:r>
    </w:p>
    <w:p w14:paraId="1A0B24EA" w14:textId="77777777" w:rsidR="00563709" w:rsidRDefault="00563709" w:rsidP="00563709">
      <w:pPr>
        <w:spacing w:beforeLines="50" w:before="120" w:afterLines="50" w:after="120"/>
      </w:pPr>
      <w:r>
        <w:rPr>
          <w:noProof/>
          <w:lang w:eastAsia="zh-CN"/>
        </w:rPr>
        <w:drawing>
          <wp:inline distT="0" distB="0" distL="0" distR="0" wp14:anchorId="0DAF2405" wp14:editId="13057EC1">
            <wp:extent cx="540004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96920"/>
                    </a:xfrm>
                    <a:prstGeom prst="rect">
                      <a:avLst/>
                    </a:prstGeom>
                  </pic:spPr>
                </pic:pic>
              </a:graphicData>
            </a:graphic>
          </wp:inline>
        </w:drawing>
      </w:r>
    </w:p>
    <w:p w14:paraId="3893F57C" w14:textId="77777777" w:rsidR="00563709" w:rsidRPr="004746CF" w:rsidRDefault="00563709" w:rsidP="00563709">
      <w:pPr>
        <w:spacing w:beforeLines="50" w:before="120" w:afterLines="50" w:after="120"/>
        <w:jc w:val="center"/>
      </w:pPr>
      <w:r w:rsidRPr="000926E3">
        <w:rPr>
          <w:rFonts w:hint="eastAsia"/>
          <w:sz w:val="22"/>
        </w:rPr>
        <w:t>F</w:t>
      </w:r>
      <w:r w:rsidRPr="000926E3">
        <w:rPr>
          <w:sz w:val="22"/>
        </w:rPr>
        <w:t>ig. 2</w:t>
      </w:r>
      <w:r>
        <w:rPr>
          <w:sz w:val="22"/>
        </w:rPr>
        <w:t>.14</w:t>
      </w:r>
      <w:r w:rsidRPr="000926E3">
        <w:rPr>
          <w:sz w:val="22"/>
        </w:rPr>
        <w:t>.</w:t>
      </w:r>
      <w:r w:rsidRPr="00594200">
        <w:t xml:space="preserve"> </w:t>
      </w:r>
      <w:r>
        <w:rPr>
          <w:sz w:val="22"/>
        </w:rPr>
        <w:t xml:space="preserve">Experimental setup </w:t>
      </w:r>
      <w:r>
        <w:rPr>
          <w:rFonts w:hint="eastAsia"/>
          <w:sz w:val="22"/>
        </w:rPr>
        <w:t>and</w:t>
      </w:r>
      <w:r>
        <w:rPr>
          <w:sz w:val="22"/>
        </w:rPr>
        <w:t xml:space="preserve"> human target identification</w:t>
      </w:r>
      <w:r w:rsidRPr="008F6D37">
        <w:rPr>
          <w:rFonts w:hint="eastAsia"/>
        </w:rPr>
        <w:t xml:space="preserve"> </w:t>
      </w:r>
      <w:r>
        <w:rPr>
          <w:rFonts w:hint="eastAsia"/>
        </w:rPr>
        <w:t>r</w:t>
      </w:r>
      <w:r>
        <w:t>esult [4]</w:t>
      </w:r>
    </w:p>
    <w:p w14:paraId="1F3D63AD" w14:textId="77777777" w:rsidR="00563709" w:rsidRDefault="00563709" w:rsidP="00563709">
      <w:pPr>
        <w:spacing w:beforeLines="50" w:before="120" w:afterLines="50" w:after="120"/>
        <w:ind w:firstLine="420"/>
      </w:pPr>
      <w:r>
        <w:t>The experiment setup for s</w:t>
      </w:r>
      <w:r w:rsidRPr="00D742AE">
        <w:t xml:space="preserve">tationary </w:t>
      </w:r>
      <w:r>
        <w:t>t</w:t>
      </w:r>
      <w:r w:rsidRPr="00D742AE">
        <w:t xml:space="preserve">arget </w:t>
      </w:r>
      <w:r>
        <w:t>d</w:t>
      </w:r>
      <w:r w:rsidRPr="00D742AE">
        <w:t>iscrimination</w:t>
      </w:r>
      <w:r>
        <w:t xml:space="preserve"> is shown in Fig.2.14(a). </w:t>
      </w:r>
      <w:r w:rsidRPr="0016708E">
        <w:t>In this experiment, the human subject stood beside a parked</w:t>
      </w:r>
      <w:r>
        <w:t xml:space="preserve"> </w:t>
      </w:r>
      <w:r w:rsidRPr="0016708E">
        <w:t>car with a running engine. The proposed portable radar was</w:t>
      </w:r>
      <w:r>
        <w:t xml:space="preserve"> </w:t>
      </w:r>
      <w:r w:rsidRPr="0016708E">
        <w:t>mounted on a tripod to do a mechanical scan in the FMCW</w:t>
      </w:r>
      <w:r>
        <w:t xml:space="preserve"> </w:t>
      </w:r>
      <w:r w:rsidRPr="0016708E">
        <w:t>mode.</w:t>
      </w:r>
      <w:r>
        <w:t xml:space="preserve"> </w:t>
      </w:r>
      <w:r w:rsidRPr="00AB774B">
        <w:t xml:space="preserve">Fig. </w:t>
      </w:r>
      <w:r>
        <w:t>2.14</w:t>
      </w:r>
      <w:r w:rsidRPr="00AB774B">
        <w:t xml:space="preserve">(b) </w:t>
      </w:r>
      <w:r>
        <w:t>p</w:t>
      </w:r>
      <w:r w:rsidRPr="00AB774B">
        <w:t xml:space="preserve">resents the 2-D mapping </w:t>
      </w:r>
      <w:r>
        <w:t xml:space="preserve">of the range profile. </w:t>
      </w:r>
      <w:r w:rsidRPr="00FB205E">
        <w:t xml:space="preserve">Because the frequency of car engine vibration is different from the frequency of human breathing, static objects can be </w:t>
      </w:r>
      <w:r>
        <w:t>d</w:t>
      </w:r>
      <w:r w:rsidRPr="00D742AE">
        <w:t>iscriminat</w:t>
      </w:r>
      <w:r>
        <w:t xml:space="preserve">ed </w:t>
      </w:r>
      <w:r w:rsidRPr="00FB205E">
        <w:t xml:space="preserve">by measuring images </w:t>
      </w:r>
      <w:r>
        <w:rPr>
          <w:rFonts w:hint="eastAsia"/>
        </w:rPr>
        <w:t>of</w:t>
      </w:r>
      <w:r>
        <w:t xml:space="preserve"> several frames</w:t>
      </w:r>
      <w:r w:rsidRPr="00FB205E">
        <w:t>.</w:t>
      </w:r>
      <w:r>
        <w:t xml:space="preserve"> Fig 2.14(c) is the 2-D mapping result for </w:t>
      </w:r>
      <w:r w:rsidRPr="004900DE">
        <w:t>human target identification</w:t>
      </w:r>
      <w:r>
        <w:t>.</w:t>
      </w:r>
    </w:p>
    <w:p w14:paraId="11259E38" w14:textId="5F74703D" w:rsidR="00563709" w:rsidRDefault="00563709" w:rsidP="00563709">
      <w:pPr>
        <w:pStyle w:val="41"/>
        <w:ind w:firstLine="241"/>
      </w:pPr>
      <w:r>
        <w:lastRenderedPageBreak/>
        <w:t>3</w:t>
      </w:r>
      <w:r>
        <w:rPr>
          <w:rFonts w:hint="eastAsia"/>
        </w:rPr>
        <w:t>.</w:t>
      </w:r>
      <w:r>
        <w:t>4</w:t>
      </w:r>
      <w:r>
        <w:rPr>
          <w:rFonts w:hint="eastAsia"/>
        </w:rPr>
        <w:t>.</w:t>
      </w:r>
      <w:r>
        <w:t xml:space="preserve">4 </w:t>
      </w:r>
      <w:r w:rsidRPr="008B06A0">
        <w:t>Other types of FMCW radar vital signs detection applications</w:t>
      </w:r>
    </w:p>
    <w:p w14:paraId="6B3390ED" w14:textId="77777777" w:rsidR="00563709" w:rsidRDefault="00563709" w:rsidP="00563709">
      <w:pPr>
        <w:spacing w:beforeLines="50" w:before="120" w:afterLines="50" w:after="120"/>
        <w:ind w:firstLine="420"/>
      </w:pPr>
      <w:r w:rsidRPr="00DA4522">
        <w:t>A PCB realization of a K-band portable FMCW radar</w:t>
      </w:r>
      <w:r>
        <w:t xml:space="preserve"> </w:t>
      </w:r>
      <w:r w:rsidRPr="00DA4522">
        <w:t>with beamforming array is presented</w:t>
      </w:r>
      <w:r>
        <w:t xml:space="preserve"> [</w:t>
      </w:r>
      <w:r>
        <w:rPr>
          <w:rFonts w:hint="eastAsia"/>
        </w:rPr>
        <w:t>6</w:t>
      </w:r>
      <w:r>
        <w:t>]</w:t>
      </w:r>
      <w:r w:rsidRPr="00DA4522">
        <w:t>. It demonstrated</w:t>
      </w:r>
      <w:r>
        <w:t xml:space="preserve"> </w:t>
      </w:r>
      <w:r w:rsidRPr="00DA4522">
        <w:t>an alternative approach to achieve portable and low</w:t>
      </w:r>
      <w:r>
        <w:t xml:space="preserve">-cost </w:t>
      </w:r>
      <w:r w:rsidRPr="00DA4522">
        <w:t>beamforming array radar systems with vector controllers</w:t>
      </w:r>
      <w:r>
        <w:t xml:space="preserve"> </w:t>
      </w:r>
      <w:r w:rsidRPr="00DA4522">
        <w:t>and a six-port circuit.</w:t>
      </w:r>
      <w:r>
        <w:rPr>
          <w:rFonts w:hint="eastAsia"/>
        </w:rPr>
        <w:t xml:space="preserve"> </w:t>
      </w:r>
      <w:r w:rsidRPr="00257176">
        <w:t>Range-gating and beamforming techniques allow the</w:t>
      </w:r>
      <w:r>
        <w:t xml:space="preserve"> </w:t>
      </w:r>
      <w:r w:rsidRPr="00257176">
        <w:t>signal of interest to be isolated from surrounding clutter</w:t>
      </w:r>
      <w:r>
        <w:t xml:space="preserve"> [</w:t>
      </w:r>
      <w:r>
        <w:rPr>
          <w:rFonts w:hint="eastAsia"/>
        </w:rPr>
        <w:t>7</w:t>
      </w:r>
      <w:r>
        <w:t>]</w:t>
      </w:r>
      <w:r>
        <w:rPr>
          <w:rFonts w:hint="eastAsia"/>
        </w:rPr>
        <w:t>.</w:t>
      </w:r>
    </w:p>
    <w:p w14:paraId="344BB1FC" w14:textId="77777777" w:rsidR="00563709" w:rsidRPr="001A68C9" w:rsidRDefault="00563709" w:rsidP="00563709">
      <w:pPr>
        <w:spacing w:beforeLines="50" w:before="120" w:afterLines="50" w:after="120"/>
        <w:ind w:firstLine="420"/>
      </w:pPr>
      <w:r w:rsidRPr="001A68C9">
        <w:t>In addition, some companies such as Texas Instruments, Infineon, and Calterah have developed a series of FMCW radar products [</w:t>
      </w:r>
      <w:r w:rsidRPr="001A68C9">
        <w:rPr>
          <w:rFonts w:hint="eastAsia"/>
        </w:rPr>
        <w:t>8</w:t>
      </w:r>
      <w:r w:rsidRPr="001A68C9">
        <w:t xml:space="preserve">], and </w:t>
      </w:r>
      <w:r w:rsidRPr="001A68C9">
        <w:rPr>
          <w:rFonts w:hint="eastAsia"/>
        </w:rPr>
        <w:t>t</w:t>
      </w:r>
      <w:r w:rsidRPr="001A68C9">
        <w:t>hese products have greatly contributed to the development of vital sign monitoring using FMCW radars. Fig. 2.15 shows the Infineon’s BGT60TR24B Radar Sensor. It is a short range 60 GHz radar sensor with FMCW and Doppler-interferometric two modes. Fig</w:t>
      </w:r>
      <w:r>
        <w:t xml:space="preserve">. 2.16 shows the </w:t>
      </w:r>
      <w:r w:rsidRPr="001A68C9">
        <w:t xml:space="preserve">CALTERAH’s CAL60S244-IB </w:t>
      </w:r>
      <w:r>
        <w:t xml:space="preserve">radar sensor. It is a </w:t>
      </w:r>
      <w:r w:rsidRPr="001A68C9">
        <w:t xml:space="preserve">4T4R 60GHz </w:t>
      </w:r>
      <w:r>
        <w:t xml:space="preserve">FMCW </w:t>
      </w:r>
      <w:r w:rsidRPr="001A68C9">
        <w:t>Radar</w:t>
      </w:r>
      <w:r>
        <w:t xml:space="preserve"> with </w:t>
      </w:r>
      <w:r w:rsidRPr="009F47A0">
        <w:t>antenna array embedded in the package</w:t>
      </w:r>
      <w:r>
        <w:t>.</w:t>
      </w:r>
    </w:p>
    <w:p w14:paraId="56F7DAF3" w14:textId="77777777" w:rsidR="00563709" w:rsidRDefault="00563709" w:rsidP="00563709">
      <w:pPr>
        <w:spacing w:beforeLines="50" w:before="120" w:afterLines="50" w:after="120"/>
        <w:jc w:val="center"/>
      </w:pPr>
      <w:r>
        <w:rPr>
          <w:noProof/>
          <w:lang w:eastAsia="zh-CN"/>
        </w:rPr>
        <w:drawing>
          <wp:inline distT="0" distB="0" distL="0" distR="0" wp14:anchorId="54DC68A9" wp14:editId="26A7FE3A">
            <wp:extent cx="2296886" cy="1582216"/>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2742" cy="1600027"/>
                    </a:xfrm>
                    <a:prstGeom prst="rect">
                      <a:avLst/>
                    </a:prstGeom>
                  </pic:spPr>
                </pic:pic>
              </a:graphicData>
            </a:graphic>
          </wp:inline>
        </w:drawing>
      </w:r>
    </w:p>
    <w:p w14:paraId="7D978446" w14:textId="77777777" w:rsidR="00563709" w:rsidRPr="004746CF" w:rsidRDefault="00563709" w:rsidP="00563709">
      <w:pPr>
        <w:spacing w:beforeLines="50" w:before="120" w:afterLines="50" w:after="120"/>
        <w:jc w:val="center"/>
      </w:pPr>
      <w:r w:rsidRPr="000926E3">
        <w:rPr>
          <w:rFonts w:hint="eastAsia"/>
          <w:sz w:val="22"/>
        </w:rPr>
        <w:t>F</w:t>
      </w:r>
      <w:r w:rsidRPr="000926E3">
        <w:rPr>
          <w:sz w:val="22"/>
        </w:rPr>
        <w:t>ig. 2</w:t>
      </w:r>
      <w:r>
        <w:rPr>
          <w:sz w:val="22"/>
        </w:rPr>
        <w:t>.15</w:t>
      </w:r>
      <w:r w:rsidRPr="000926E3">
        <w:rPr>
          <w:sz w:val="22"/>
        </w:rPr>
        <w:t>.</w:t>
      </w:r>
      <w:r w:rsidRPr="00594200">
        <w:t xml:space="preserve"> </w:t>
      </w:r>
      <w:r w:rsidRPr="001D6EA7">
        <w:rPr>
          <w:sz w:val="22"/>
        </w:rPr>
        <w:t>Infineon’s BGT60TR24B Radar Sensor</w:t>
      </w:r>
    </w:p>
    <w:p w14:paraId="38BA7621" w14:textId="77777777" w:rsidR="00563709" w:rsidRPr="00672D2F" w:rsidRDefault="00563709" w:rsidP="00563709">
      <w:pPr>
        <w:spacing w:beforeLines="50" w:before="120" w:afterLines="50" w:after="120"/>
      </w:pPr>
    </w:p>
    <w:p w14:paraId="64529DD6" w14:textId="77777777" w:rsidR="00563709" w:rsidRDefault="00563709" w:rsidP="00563709">
      <w:pPr>
        <w:spacing w:beforeLines="50" w:before="120" w:afterLines="50" w:after="120"/>
        <w:jc w:val="center"/>
      </w:pPr>
      <w:r>
        <w:rPr>
          <w:noProof/>
          <w:lang w:eastAsia="zh-CN"/>
        </w:rPr>
        <w:drawing>
          <wp:inline distT="0" distB="0" distL="0" distR="0" wp14:anchorId="15D0C0F4" wp14:editId="048707DE">
            <wp:extent cx="4027715" cy="1692533"/>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54431" cy="1703760"/>
                    </a:xfrm>
                    <a:prstGeom prst="rect">
                      <a:avLst/>
                    </a:prstGeom>
                    <a:noFill/>
                    <a:ln>
                      <a:noFill/>
                    </a:ln>
                  </pic:spPr>
                </pic:pic>
              </a:graphicData>
            </a:graphic>
          </wp:inline>
        </w:drawing>
      </w:r>
    </w:p>
    <w:p w14:paraId="507E1061" w14:textId="77777777" w:rsidR="00563709" w:rsidRPr="004746CF" w:rsidRDefault="00563709" w:rsidP="00563709">
      <w:pPr>
        <w:spacing w:beforeLines="50" w:before="120" w:afterLines="50" w:after="120"/>
        <w:jc w:val="center"/>
      </w:pPr>
      <w:r w:rsidRPr="000926E3">
        <w:rPr>
          <w:rFonts w:hint="eastAsia"/>
          <w:sz w:val="22"/>
        </w:rPr>
        <w:t>F</w:t>
      </w:r>
      <w:r w:rsidRPr="000926E3">
        <w:rPr>
          <w:sz w:val="22"/>
        </w:rPr>
        <w:t>ig. 2</w:t>
      </w:r>
      <w:r>
        <w:rPr>
          <w:sz w:val="22"/>
        </w:rPr>
        <w:t>.1</w:t>
      </w:r>
      <w:r>
        <w:rPr>
          <w:rFonts w:hint="eastAsia"/>
          <w:sz w:val="22"/>
        </w:rPr>
        <w:t>6</w:t>
      </w:r>
      <w:r w:rsidRPr="000926E3">
        <w:rPr>
          <w:sz w:val="22"/>
        </w:rPr>
        <w:t>.</w:t>
      </w:r>
      <w:r w:rsidRPr="00594200">
        <w:t xml:space="preserve"> </w:t>
      </w:r>
      <w:r w:rsidRPr="00247441">
        <w:t xml:space="preserve"> </w:t>
      </w:r>
      <w:r>
        <w:rPr>
          <w:sz w:val="22"/>
        </w:rPr>
        <w:t>CALTERAH’s C</w:t>
      </w:r>
      <w:r w:rsidRPr="00247441">
        <w:rPr>
          <w:sz w:val="22"/>
        </w:rPr>
        <w:t>AL60S244-IB</w:t>
      </w:r>
      <w:r>
        <w:rPr>
          <w:sz w:val="22"/>
        </w:rPr>
        <w:t xml:space="preserve"> </w:t>
      </w:r>
      <w:r w:rsidRPr="00877AA1">
        <w:rPr>
          <w:sz w:val="22"/>
        </w:rPr>
        <w:t>4T4R 60GHz Radar SoC AiP</w:t>
      </w:r>
    </w:p>
    <w:p w14:paraId="1D7F6568" w14:textId="0F4739D3" w:rsidR="00563709" w:rsidRDefault="00563709" w:rsidP="00563709">
      <w:pPr>
        <w:rPr>
          <w:lang w:eastAsia="zh-CN"/>
        </w:rPr>
      </w:pPr>
      <w:r>
        <w:rPr>
          <w:b/>
        </w:rPr>
        <w:br w:type="page"/>
      </w:r>
      <w:r>
        <w:rPr>
          <w:lang w:eastAsia="zh-CN"/>
        </w:rPr>
        <w:lastRenderedPageBreak/>
        <w:t>s</w:t>
      </w:r>
    </w:p>
    <w:p w14:paraId="1D894FBB" w14:textId="0F0DB24A" w:rsidR="00D41433" w:rsidRDefault="00D41433" w:rsidP="00563709">
      <w:pPr>
        <w:pStyle w:val="21"/>
        <w:numPr>
          <w:ilvl w:val="0"/>
          <w:numId w:val="5"/>
        </w:numPr>
      </w:pPr>
      <w:r>
        <w:rPr>
          <w:rFonts w:hint="eastAsia"/>
        </w:rPr>
        <w:t>conclusion</w:t>
      </w:r>
    </w:p>
    <w:p w14:paraId="73A6CAC5" w14:textId="670BF086" w:rsidR="00092457" w:rsidRDefault="006A3D4B" w:rsidP="006A3D4B">
      <w:pPr>
        <w:ind w:firstLineChars="100" w:firstLine="240"/>
      </w:pPr>
      <w:r w:rsidRPr="006A3D4B">
        <w:rPr>
          <w:lang w:eastAsia="zh-CN"/>
        </w:rPr>
        <w:t>This chapter summarizes the basic theory and the signal processing algorithms of FMCW/ CW radars. On that basis, several application examples of FMCW/ CW radars in contactless vital sign monitoring are introduced, including cardiopulmonary monitoring, huma</w:t>
      </w:r>
      <w:r w:rsidRPr="006A3D4B">
        <w:rPr>
          <w:rFonts w:hint="eastAsia"/>
          <w:lang w:eastAsia="zh-CN"/>
        </w:rPr>
        <w:t>n gait recognition, cancer medical application</w:t>
      </w:r>
      <w:r w:rsidRPr="006A3D4B">
        <w:rPr>
          <w:rFonts w:hint="eastAsia"/>
          <w:lang w:eastAsia="zh-CN"/>
        </w:rPr>
        <w:t>，</w:t>
      </w:r>
      <w:r w:rsidRPr="006A3D4B">
        <w:rPr>
          <w:rFonts w:hint="eastAsia"/>
          <w:lang w:eastAsia="zh-CN"/>
        </w:rPr>
        <w:t>and indoor human tracking.</w:t>
      </w:r>
      <w:r>
        <w:rPr>
          <w:lang w:eastAsia="zh-CN"/>
        </w:rPr>
        <w:t xml:space="preserve"> With the advantage of </w:t>
      </w:r>
      <w:r w:rsidRPr="006A3D4B">
        <w:rPr>
          <w:lang w:eastAsia="zh-CN"/>
        </w:rPr>
        <w:t>high integrability</w:t>
      </w:r>
      <w:r>
        <w:rPr>
          <w:lang w:eastAsia="zh-CN"/>
        </w:rPr>
        <w:t xml:space="preserve">, </w:t>
      </w:r>
      <w:r w:rsidRPr="005D160B">
        <w:rPr>
          <w:lang w:eastAsia="zh-CN"/>
        </w:rPr>
        <w:t>strong environmental adaptability</w:t>
      </w:r>
      <w:r>
        <w:rPr>
          <w:lang w:eastAsia="zh-CN"/>
        </w:rPr>
        <w:t>, low power consumption, p</w:t>
      </w:r>
      <w:r w:rsidRPr="005D160B">
        <w:rPr>
          <w:lang w:eastAsia="zh-CN"/>
        </w:rPr>
        <w:t>enetrability</w:t>
      </w:r>
      <w:r>
        <w:rPr>
          <w:lang w:eastAsia="zh-CN"/>
        </w:rPr>
        <w:t xml:space="preserve">, </w:t>
      </w:r>
      <w:r w:rsidRPr="006A3D4B">
        <w:rPr>
          <w:lang w:eastAsia="zh-CN"/>
        </w:rPr>
        <w:t xml:space="preserve">FMCW/CW radars have wide application prospects in our lives, </w:t>
      </w:r>
      <w:r w:rsidR="00FB4024" w:rsidRPr="006A3D4B">
        <w:rPr>
          <w:lang w:eastAsia="zh-CN"/>
        </w:rPr>
        <w:t>contactless vital sign monitoring</w:t>
      </w:r>
      <w:r w:rsidRPr="006A3D4B">
        <w:rPr>
          <w:lang w:eastAsia="zh-CN"/>
        </w:rPr>
        <w:t xml:space="preserve"> is one of the important aspects.</w:t>
      </w:r>
    </w:p>
    <w:p w14:paraId="400B8C0C" w14:textId="77777777" w:rsidR="00566FCD" w:rsidRPr="00AA1CFF" w:rsidRDefault="00566FCD" w:rsidP="00212875"/>
    <w:p w14:paraId="17F8EA71" w14:textId="77777777" w:rsidR="008A78F3" w:rsidRDefault="008A78F3" w:rsidP="008A78F3">
      <w:pPr>
        <w:spacing w:line="480" w:lineRule="auto"/>
        <w:rPr>
          <w:rFonts w:ascii="Times" w:hAnsi="Times"/>
        </w:rPr>
      </w:pPr>
      <w:r>
        <w:rPr>
          <w:rFonts w:ascii="Times" w:hAnsi="Times"/>
        </w:rPr>
        <w:t>[H2 Title]</w:t>
      </w:r>
    </w:p>
    <w:p w14:paraId="4346BB88" w14:textId="77777777" w:rsidR="008A78F3" w:rsidRPr="008A78F3" w:rsidRDefault="008A78F3" w:rsidP="008A78F3">
      <w:pPr>
        <w:spacing w:line="480" w:lineRule="auto"/>
        <w:rPr>
          <w:rFonts w:ascii="Times" w:hAnsi="Times"/>
        </w:rPr>
      </w:pPr>
    </w:p>
    <w:p w14:paraId="0B951904" w14:textId="77777777" w:rsidR="00933646" w:rsidRPr="008A78F3" w:rsidRDefault="00933646" w:rsidP="00257219">
      <w:pPr>
        <w:spacing w:line="480" w:lineRule="auto"/>
        <w:rPr>
          <w:rFonts w:ascii="Times" w:hAnsi="Times"/>
          <w:color w:val="FF0000"/>
        </w:rPr>
      </w:pPr>
      <w:commentRangeStart w:id="14"/>
      <w:r w:rsidRPr="008A78F3">
        <w:rPr>
          <w:rFonts w:ascii="Times" w:hAnsi="Times"/>
          <w:color w:val="FF0000"/>
        </w:rPr>
        <w:t xml:space="preserve">*** Insert Figure </w:t>
      </w:r>
      <w:r w:rsidR="008A78F3" w:rsidRPr="008A78F3">
        <w:rPr>
          <w:rFonts w:ascii="Times" w:hAnsi="Times"/>
          <w:color w:val="FF0000"/>
        </w:rPr>
        <w:t>x.x</w:t>
      </w:r>
      <w:r w:rsidRPr="008A78F3">
        <w:rPr>
          <w:rFonts w:ascii="Times" w:hAnsi="Times"/>
          <w:color w:val="FF0000"/>
        </w:rPr>
        <w:t xml:space="preserve"> ***</w:t>
      </w:r>
    </w:p>
    <w:p w14:paraId="71ED624D" w14:textId="77777777" w:rsidR="008A78F3" w:rsidRPr="008A78F3" w:rsidRDefault="008A78F3" w:rsidP="00257219">
      <w:pPr>
        <w:spacing w:line="480" w:lineRule="auto"/>
        <w:rPr>
          <w:rFonts w:ascii="Times" w:hAnsi="Times"/>
          <w:color w:val="FF0000"/>
        </w:rPr>
      </w:pPr>
      <w:r w:rsidRPr="008A78F3">
        <w:rPr>
          <w:rFonts w:ascii="Times" w:hAnsi="Times"/>
          <w:color w:val="FF0000"/>
        </w:rPr>
        <w:t>Caption:</w:t>
      </w:r>
    </w:p>
    <w:p w14:paraId="3AE1187D" w14:textId="77777777" w:rsidR="008A78F3" w:rsidRPr="008A78F3" w:rsidRDefault="008A78F3" w:rsidP="00257219">
      <w:pPr>
        <w:spacing w:line="480" w:lineRule="auto"/>
        <w:rPr>
          <w:rFonts w:ascii="Times" w:hAnsi="Times"/>
          <w:color w:val="FF0000"/>
        </w:rPr>
      </w:pPr>
      <w:r w:rsidRPr="008A78F3">
        <w:rPr>
          <w:rFonts w:ascii="Times" w:hAnsi="Times"/>
          <w:color w:val="FF0000"/>
        </w:rPr>
        <w:t>Credit:</w:t>
      </w:r>
      <w:commentRangeEnd w:id="14"/>
      <w:r>
        <w:rPr>
          <w:rStyle w:val="a6"/>
        </w:rPr>
        <w:commentReference w:id="14"/>
      </w:r>
    </w:p>
    <w:p w14:paraId="68753844" w14:textId="77777777" w:rsidR="00FD2FE1" w:rsidRDefault="00FD2FE1" w:rsidP="00257219">
      <w:pPr>
        <w:spacing w:line="480" w:lineRule="auto"/>
        <w:rPr>
          <w:rFonts w:ascii="Times" w:hAnsi="Times" w:cs="Helvetica Neue"/>
          <w:b/>
          <w:bCs/>
        </w:rPr>
      </w:pPr>
    </w:p>
    <w:p w14:paraId="73FC8621" w14:textId="6AD66950" w:rsidR="008A78F3" w:rsidRDefault="008A78F3" w:rsidP="00A45C03">
      <w:pPr>
        <w:pStyle w:val="21"/>
      </w:pPr>
      <w:r>
        <w:t>References</w:t>
      </w:r>
    </w:p>
    <w:p w14:paraId="33D80F49" w14:textId="77777777" w:rsidR="00A45C03" w:rsidRPr="0088156A" w:rsidRDefault="00A45C03" w:rsidP="00A45C03">
      <w:pPr>
        <w:ind w:left="360" w:hangingChars="150" w:hanging="360"/>
        <w:rPr>
          <w:lang w:eastAsia="zh-CN"/>
        </w:rPr>
      </w:pPr>
      <w:r w:rsidRPr="0088156A">
        <w:rPr>
          <w:lang w:eastAsia="zh-CN"/>
        </w:rPr>
        <w:t xml:space="preserve">[1] Wang, X. Wang and et. al. “Noncontact Distance and Amplitude-Independent Vibration Measurement Based on an Extended DACM Algorithm,” </w:t>
      </w:r>
      <w:r w:rsidRPr="0088156A">
        <w:rPr>
          <w:i/>
          <w:lang w:eastAsia="zh-CN"/>
        </w:rPr>
        <w:t>IEEE Trans. on Instrumentation and Measurement</w:t>
      </w:r>
      <w:r w:rsidRPr="0088156A">
        <w:rPr>
          <w:lang w:eastAsia="zh-CN"/>
        </w:rPr>
        <w:t>, vol.63, no. 1, 2014.</w:t>
      </w:r>
    </w:p>
    <w:p w14:paraId="02CF2ADB" w14:textId="77777777" w:rsidR="00A45C03" w:rsidRDefault="00A45C03" w:rsidP="00A45C03">
      <w:pPr>
        <w:ind w:left="360" w:hangingChars="150" w:hanging="360"/>
        <w:rPr>
          <w:lang w:eastAsia="zh-CN"/>
        </w:rPr>
      </w:pPr>
      <w:r>
        <w:rPr>
          <w:lang w:eastAsia="zh-CN"/>
        </w:rPr>
        <w:t xml:space="preserve">[2] S. Kim and C. Nguyen, “On the development of a multifunction millimeter-wave sensor for displacement sensing and low-velocity measurement,” </w:t>
      </w:r>
      <w:r w:rsidRPr="0088156A">
        <w:rPr>
          <w:i/>
          <w:lang w:eastAsia="zh-CN"/>
        </w:rPr>
        <w:t>IEEE Trans. Microw. Theory Tech.</w:t>
      </w:r>
      <w:r>
        <w:rPr>
          <w:lang w:eastAsia="zh-CN"/>
        </w:rPr>
        <w:t>, vol. 52, no. 11, pp. 2503–2512, Nov. 2004.</w:t>
      </w:r>
    </w:p>
    <w:p w14:paraId="60ABC409" w14:textId="77777777" w:rsidR="00A45C03" w:rsidRDefault="00A45C03" w:rsidP="00A45C03">
      <w:pPr>
        <w:ind w:left="360" w:hangingChars="150" w:hanging="360"/>
        <w:rPr>
          <w:lang w:eastAsia="zh-CN"/>
        </w:rPr>
      </w:pPr>
      <w:r>
        <w:rPr>
          <w:lang w:eastAsia="zh-CN"/>
        </w:rPr>
        <w:t xml:space="preserve">[3] B. Park, O. Boric-Lubecke, and V. M. Lubecke, “Arctangent demodulation with DC offset compensation in quadrature Doppler radar receiver systems,” </w:t>
      </w:r>
      <w:r w:rsidRPr="0088156A">
        <w:rPr>
          <w:i/>
          <w:lang w:eastAsia="zh-CN"/>
        </w:rPr>
        <w:t>IEEE Trans. Micro</w:t>
      </w:r>
      <w:r w:rsidRPr="00C46C0E">
        <w:rPr>
          <w:i/>
          <w:lang w:eastAsia="zh-CN"/>
        </w:rPr>
        <w:t>w. Theory Tech.</w:t>
      </w:r>
      <w:r>
        <w:rPr>
          <w:lang w:eastAsia="zh-CN"/>
        </w:rPr>
        <w:t>, vol. 55, no. 5, pp. 1073–1079, May 2007.</w:t>
      </w:r>
    </w:p>
    <w:p w14:paraId="388C7B1E" w14:textId="77777777" w:rsidR="00A45C03" w:rsidRDefault="00A45C03" w:rsidP="00A45C03">
      <w:pPr>
        <w:ind w:left="360" w:hangingChars="150" w:hanging="360"/>
        <w:rPr>
          <w:lang w:eastAsia="zh-CN"/>
        </w:rPr>
      </w:pPr>
      <w:r>
        <w:rPr>
          <w:lang w:eastAsia="zh-CN"/>
        </w:rPr>
        <w:t>[</w:t>
      </w:r>
      <w:r>
        <w:rPr>
          <w:rFonts w:hint="eastAsia"/>
          <w:lang w:eastAsia="zh-CN"/>
        </w:rPr>
        <w:t>4</w:t>
      </w:r>
      <w:r>
        <w:rPr>
          <w:lang w:eastAsia="zh-CN"/>
        </w:rPr>
        <w:t xml:space="preserve">] </w:t>
      </w:r>
      <w:r w:rsidRPr="00BD137D">
        <w:rPr>
          <w:lang w:eastAsia="zh-CN"/>
        </w:rPr>
        <w:t xml:space="preserve">K. Itoh, “Analysis of the phase unwrapping problem,” </w:t>
      </w:r>
      <w:r w:rsidRPr="00BD137D">
        <w:rPr>
          <w:i/>
          <w:lang w:eastAsia="zh-CN"/>
        </w:rPr>
        <w:t>Appl. Opt.</w:t>
      </w:r>
      <w:r w:rsidRPr="00BD137D">
        <w:rPr>
          <w:lang w:eastAsia="zh-CN"/>
        </w:rPr>
        <w:t>, vol. 21, no. 14, p. 2470, Jul. 1982.</w:t>
      </w:r>
    </w:p>
    <w:p w14:paraId="005C0352" w14:textId="77777777" w:rsidR="00A45C03" w:rsidRPr="00BD137D" w:rsidRDefault="00A45C03" w:rsidP="00A45C03">
      <w:pPr>
        <w:ind w:left="360" w:hangingChars="150" w:hanging="360"/>
        <w:rPr>
          <w:lang w:eastAsia="zh-CN"/>
        </w:rPr>
      </w:pPr>
      <w:r>
        <w:rPr>
          <w:lang w:eastAsia="zh-CN"/>
        </w:rPr>
        <w:t xml:space="preserve">[5] </w:t>
      </w:r>
      <w:r w:rsidRPr="00BD137D">
        <w:rPr>
          <w:lang w:eastAsia="zh-CN"/>
        </w:rPr>
        <w:t xml:space="preserve">F. Schadt, F. Mohr, and M. Holzer, “Application of Kalman ﬁlters as a tool for phase and frequency demodulation of IQ signals,” </w:t>
      </w:r>
      <w:r w:rsidRPr="00BD137D">
        <w:rPr>
          <w:i/>
          <w:lang w:eastAsia="zh-CN"/>
        </w:rPr>
        <w:t>in Proc. IEEE Int. Conf. Comput. Technol. Electr. Electron. Eng.</w:t>
      </w:r>
      <w:r w:rsidRPr="00BD137D">
        <w:rPr>
          <w:lang w:eastAsia="zh-CN"/>
        </w:rPr>
        <w:t>, Jul. 2008, pp. 421–424.</w:t>
      </w:r>
    </w:p>
    <w:p w14:paraId="64F816F6" w14:textId="6DCC4B61" w:rsidR="00A45C03" w:rsidRDefault="006A1735" w:rsidP="00A45C03">
      <w:pPr>
        <w:ind w:left="360" w:hangingChars="150" w:hanging="360"/>
        <w:rPr>
          <w:lang w:eastAsia="zh-CN"/>
        </w:rPr>
      </w:pPr>
      <w:r>
        <w:rPr>
          <w:lang w:eastAsia="zh-CN"/>
        </w:rPr>
        <w:t>[6</w:t>
      </w:r>
      <w:r w:rsidR="00A45C03">
        <w:rPr>
          <w:rFonts w:hint="eastAsia"/>
          <w:lang w:eastAsia="zh-CN"/>
        </w:rPr>
        <w:t>]</w:t>
      </w:r>
      <w:r w:rsidR="00A45C03">
        <w:rPr>
          <w:lang w:eastAsia="zh-CN"/>
        </w:rPr>
        <w:t xml:space="preserve"> </w:t>
      </w:r>
      <w:r>
        <w:rPr>
          <w:lang w:eastAsia="zh-CN"/>
        </w:rPr>
        <w:t xml:space="preserve">Wei Xu, Changzhan Gu, Jun-da Mao, “Noncontact High-Linear Motion Sensing Based on A Modified Differentiate and Cross-Multiply Algorithm,” </w:t>
      </w:r>
      <w:r>
        <w:rPr>
          <w:i/>
          <w:lang w:eastAsia="zh-CN"/>
        </w:rPr>
        <w:t>IEEE MTT-S International Microwave Symposium</w:t>
      </w:r>
      <w:r>
        <w:rPr>
          <w:lang w:eastAsia="zh-CN"/>
        </w:rPr>
        <w:t>, 2020.</w:t>
      </w:r>
      <w:bookmarkStart w:id="15" w:name="_GoBack"/>
      <w:bookmarkEnd w:id="15"/>
    </w:p>
    <w:p w14:paraId="1C95C1B9" w14:textId="77777777" w:rsidR="00A45C03" w:rsidRDefault="00A45C03" w:rsidP="00A45C03">
      <w:pPr>
        <w:ind w:left="360" w:hangingChars="150" w:hanging="360"/>
      </w:pPr>
      <w:r>
        <w:lastRenderedPageBreak/>
        <w:t>[7] F.-K. Wang, T.-S. Horng, K.-C. Peng, J.-K. Jau, J.-Y. Li, and C.-C. Chen, “Single-antenna Doppler radars using self and mutualinjection locking for vital sign detection   with random body movement cancellation,”</w:t>
      </w:r>
      <w:r w:rsidRPr="00C46C0E">
        <w:rPr>
          <w:i/>
        </w:rPr>
        <w:t xml:space="preserve"> IEEE Trans. Microw. Theory Techn.</w:t>
      </w:r>
      <w:r>
        <w:t>, vol. 59, no. 12, pp. 3577–3587, Dec. 2011.</w:t>
      </w:r>
    </w:p>
    <w:p w14:paraId="38359CB7" w14:textId="77777777" w:rsidR="00A45C03" w:rsidRDefault="00A45C03" w:rsidP="00A45C03">
      <w:pPr>
        <w:ind w:left="360" w:hangingChars="150" w:hanging="360"/>
      </w:pPr>
      <w:r>
        <w:t xml:space="preserve">[8] </w:t>
      </w:r>
      <w:r w:rsidRPr="00C46C0E">
        <w:t>T.Kao,</w:t>
      </w:r>
      <w:r>
        <w:t xml:space="preserve"> </w:t>
      </w:r>
      <w:r w:rsidRPr="00C46C0E">
        <w:t>Y.Yan,</w:t>
      </w:r>
      <w:r>
        <w:t xml:space="preserve"> </w:t>
      </w:r>
      <w:r w:rsidRPr="00C46C0E">
        <w:t>T.Shen,</w:t>
      </w:r>
      <w:r>
        <w:t xml:space="preserve"> A.Chen </w:t>
      </w:r>
      <w:r w:rsidRPr="00C46C0E">
        <w:t>and</w:t>
      </w:r>
      <w:r>
        <w:t xml:space="preserve"> </w:t>
      </w:r>
      <w:r w:rsidRPr="00C46C0E">
        <w:t>J.Lin,</w:t>
      </w:r>
      <w:r>
        <w:t xml:space="preserve"> </w:t>
      </w:r>
      <w:r w:rsidRPr="00C46C0E">
        <w:t>“Design</w:t>
      </w:r>
      <w:r>
        <w:t xml:space="preserve"> </w:t>
      </w:r>
      <w:r w:rsidRPr="00C46C0E">
        <w:t>and</w:t>
      </w:r>
      <w:r>
        <w:t xml:space="preserve"> </w:t>
      </w:r>
      <w:r w:rsidRPr="00C46C0E">
        <w:t>analysis</w:t>
      </w:r>
      <w:r>
        <w:t xml:space="preserve"> </w:t>
      </w:r>
      <w:r w:rsidRPr="00C46C0E">
        <w:t>of</w:t>
      </w:r>
      <w:r>
        <w:t xml:space="preserve"> </w:t>
      </w:r>
      <w:r w:rsidRPr="00C46C0E">
        <w:t>a 60-GHz</w:t>
      </w:r>
      <w:r>
        <w:t xml:space="preserve"> </w:t>
      </w:r>
      <w:r w:rsidRPr="00C46C0E">
        <w:t>CMOS</w:t>
      </w:r>
      <w:r>
        <w:t xml:space="preserve"> </w:t>
      </w:r>
      <w:r w:rsidRPr="00C46C0E">
        <w:t>Doppler</w:t>
      </w:r>
      <w:r>
        <w:t xml:space="preserve"> </w:t>
      </w:r>
      <w:r w:rsidRPr="00C46C0E">
        <w:t>micro-radar</w:t>
      </w:r>
      <w:r>
        <w:t xml:space="preserve"> </w:t>
      </w:r>
      <w:r w:rsidRPr="00C46C0E">
        <w:t>system-in-package</w:t>
      </w:r>
      <w:r>
        <w:t xml:space="preserve"> </w:t>
      </w:r>
      <w:r w:rsidRPr="00C46C0E">
        <w:t>for</w:t>
      </w:r>
      <w:r>
        <w:t xml:space="preserve"> </w:t>
      </w:r>
      <w:r w:rsidRPr="00C46C0E">
        <w:t>vital-sign and</w:t>
      </w:r>
      <w:r>
        <w:t xml:space="preserve"> </w:t>
      </w:r>
      <w:r w:rsidRPr="00C46C0E">
        <w:t>vibration</w:t>
      </w:r>
      <w:r>
        <w:t xml:space="preserve"> </w:t>
      </w:r>
      <w:r w:rsidRPr="00C46C0E">
        <w:t>detection,”</w:t>
      </w:r>
      <w:r>
        <w:t xml:space="preserve"> </w:t>
      </w:r>
      <w:r w:rsidRPr="00C46C0E">
        <w:rPr>
          <w:i/>
        </w:rPr>
        <w:t>IEEETrans.Microw.TheoryTechn.</w:t>
      </w:r>
      <w:r w:rsidRPr="00C46C0E">
        <w:t>,vol.61, no. 4, pp. 1649–1659, Apr. 2013.</w:t>
      </w:r>
    </w:p>
    <w:p w14:paraId="7BC9EF65" w14:textId="77777777" w:rsidR="00A45C03" w:rsidRDefault="00A45C03" w:rsidP="00A45C03">
      <w:pPr>
        <w:ind w:left="360" w:hangingChars="150" w:hanging="360"/>
      </w:pPr>
      <w:r>
        <w:t xml:space="preserve">[9] </w:t>
      </w:r>
      <w:r w:rsidRPr="00C217B4">
        <w:t>A. D. Droitcour, O. Boric-Lubecke, V. M. Lubecke, J. Lin, and G. T. A. Kovacs, “Range correlation and I/Q performance beneﬁts in single-chip silicon Doppler radars for noncontact cardiopulmonary monitoring,”</w:t>
      </w:r>
      <w:r w:rsidRPr="007B6986">
        <w:rPr>
          <w:i/>
        </w:rPr>
        <w:t xml:space="preserve"> IEEE Trans. Microw. Theory Techn.</w:t>
      </w:r>
      <w:r w:rsidRPr="00C217B4">
        <w:t>, vol. 52, no. 3, pp. 838–848, Mar. 2004.</w:t>
      </w:r>
    </w:p>
    <w:p w14:paraId="0CF1EA82" w14:textId="77777777" w:rsidR="00A45C03" w:rsidRDefault="00A45C03" w:rsidP="00A45C03">
      <w:pPr>
        <w:ind w:left="480" w:hangingChars="200" w:hanging="480"/>
      </w:pPr>
      <w:r>
        <w:t xml:space="preserve">[10] B. K. Park, O. Boric-Lubecke, and V. M. Lubecke, “Arctangent demodulationwith DC offset compensation in quadrature Doppler radar receiver systems,” </w:t>
      </w:r>
      <w:r w:rsidRPr="007B6986">
        <w:rPr>
          <w:i/>
        </w:rPr>
        <w:t>IEEE Trans. Microw. Theory Techn.</w:t>
      </w:r>
      <w:r>
        <w:t>, vol.55, no.5, pp. 1073–1079, May 2007.</w:t>
      </w:r>
    </w:p>
    <w:p w14:paraId="37BE3799" w14:textId="77777777" w:rsidR="00A45C03" w:rsidRDefault="00A45C03" w:rsidP="00A45C03">
      <w:pPr>
        <w:ind w:left="480" w:hangingChars="200" w:hanging="480"/>
        <w:rPr>
          <w:lang w:eastAsia="zh-CN"/>
        </w:rPr>
      </w:pPr>
      <w:r>
        <w:rPr>
          <w:rFonts w:hint="eastAsia"/>
          <w:lang w:eastAsia="zh-CN"/>
        </w:rPr>
        <w:t>[</w:t>
      </w:r>
      <w:r>
        <w:rPr>
          <w:lang w:eastAsia="zh-CN"/>
        </w:rPr>
        <w:t>11] Chao-Hsiung Tseng,</w:t>
      </w:r>
      <w:r w:rsidRPr="007B6986">
        <w:rPr>
          <w:lang w:eastAsia="zh-CN"/>
        </w:rPr>
        <w:t xml:space="preserve"> Yi-Hua Lin</w:t>
      </w:r>
      <w:r>
        <w:rPr>
          <w:lang w:eastAsia="zh-CN"/>
        </w:rPr>
        <w:t>, “</w:t>
      </w:r>
      <w:r w:rsidRPr="007B6986">
        <w:rPr>
          <w:lang w:eastAsia="zh-CN"/>
        </w:rPr>
        <w:t>24-GHz Self-Injection-</w:t>
      </w:r>
      <w:r>
        <w:rPr>
          <w:lang w:eastAsia="zh-CN"/>
        </w:rPr>
        <w:t>Locked Vital-Sign Radar Sensor w</w:t>
      </w:r>
      <w:r w:rsidRPr="007B6986">
        <w:rPr>
          <w:lang w:eastAsia="zh-CN"/>
        </w:rPr>
        <w:t>ith CMOS Injection-Locked Frequency Divider Based on Push–Push Oscillator Topology</w:t>
      </w:r>
      <w:r>
        <w:rPr>
          <w:lang w:eastAsia="zh-CN"/>
        </w:rPr>
        <w:t xml:space="preserve">,” </w:t>
      </w:r>
      <w:r w:rsidRPr="007B6986">
        <w:rPr>
          <w:i/>
          <w:lang w:eastAsia="zh-CN"/>
        </w:rPr>
        <w:t>IEEE Microwave and Wireless Components Letters</w:t>
      </w:r>
      <w:r>
        <w:rPr>
          <w:lang w:eastAsia="zh-CN"/>
        </w:rPr>
        <w:t>, vol. 28, no. 11, 2018.</w:t>
      </w:r>
    </w:p>
    <w:p w14:paraId="1767AF2B" w14:textId="77777777" w:rsidR="00A45C03" w:rsidRDefault="00A45C03" w:rsidP="00A45C03">
      <w:pPr>
        <w:ind w:left="480" w:hangingChars="200" w:hanging="480"/>
        <w:rPr>
          <w:lang w:eastAsia="zh-CN"/>
        </w:rPr>
      </w:pPr>
      <w:r>
        <w:rPr>
          <w:lang w:eastAsia="zh-CN"/>
        </w:rPr>
        <w:t xml:space="preserve">[12] A. Singh et al., “Data-based quadrature imbalance compensation for a CW Doppler radar system,” </w:t>
      </w:r>
      <w:r w:rsidRPr="007B6986">
        <w:rPr>
          <w:i/>
          <w:lang w:eastAsia="zh-CN"/>
        </w:rPr>
        <w:t>IEEE Trans. Microw. Theory Techn.</w:t>
      </w:r>
      <w:r>
        <w:rPr>
          <w:lang w:eastAsia="zh-CN"/>
        </w:rPr>
        <w:t>, vol. 61, no. 4, pp. 1718–1724, Apr. 2013.</w:t>
      </w:r>
    </w:p>
    <w:p w14:paraId="7FB7BC24" w14:textId="77777777" w:rsidR="00A45C03" w:rsidRPr="007B6986" w:rsidRDefault="00A45C03" w:rsidP="00A45C03">
      <w:pPr>
        <w:ind w:left="480" w:hangingChars="200" w:hanging="480"/>
        <w:rPr>
          <w:lang w:eastAsia="zh-CN"/>
        </w:rPr>
      </w:pPr>
      <w:r>
        <w:rPr>
          <w:lang w:eastAsia="zh-CN"/>
        </w:rPr>
        <w:t xml:space="preserve">[13] </w:t>
      </w:r>
      <w:r w:rsidRPr="007B6986">
        <w:rPr>
          <w:lang w:eastAsia="zh-CN"/>
        </w:rPr>
        <w:t>M. Zakrzewski et al., “Quadrature imbalance compensation with ellipse-ﬁtting methods for microwave radar physiological sensing,”</w:t>
      </w:r>
      <w:r w:rsidRPr="007B6986">
        <w:rPr>
          <w:i/>
          <w:lang w:eastAsia="zh-CN"/>
        </w:rPr>
        <w:t xml:space="preserve"> IEEE Trans. Microw. Theory Techn.</w:t>
      </w:r>
      <w:r w:rsidRPr="007B6986">
        <w:rPr>
          <w:lang w:eastAsia="zh-CN"/>
        </w:rPr>
        <w:t>, vol. 62, no. 6, pp. 1400–1408, Jun. 2013.</w:t>
      </w:r>
    </w:p>
    <w:p w14:paraId="46B9A1C5" w14:textId="77777777" w:rsidR="00A45C03" w:rsidRPr="007B6986" w:rsidRDefault="00A45C03" w:rsidP="00A45C03">
      <w:pPr>
        <w:ind w:left="480" w:hangingChars="200" w:hanging="480"/>
      </w:pPr>
      <w:r>
        <w:t>[</w:t>
      </w:r>
      <w:r>
        <w:rPr>
          <w:rFonts w:hint="eastAsia"/>
          <w:lang w:eastAsia="zh-CN"/>
        </w:rPr>
        <w:t>14</w:t>
      </w:r>
      <w:r>
        <w:t xml:space="preserve">] </w:t>
      </w:r>
      <w:r w:rsidRPr="007B6986">
        <w:rPr>
          <w:lang w:eastAsia="zh-CN"/>
        </w:rPr>
        <w:t>C</w:t>
      </w:r>
      <w:r>
        <w:rPr>
          <w:lang w:eastAsia="zh-CN"/>
        </w:rPr>
        <w:t xml:space="preserve">. Gu, </w:t>
      </w:r>
      <w:r w:rsidRPr="007B6986">
        <w:rPr>
          <w:lang w:eastAsia="zh-CN"/>
        </w:rPr>
        <w:t>Z</w:t>
      </w:r>
      <w:r>
        <w:rPr>
          <w:lang w:eastAsia="zh-CN"/>
        </w:rPr>
        <w:t>. Peng,</w:t>
      </w:r>
      <w:r w:rsidRPr="007B6986">
        <w:rPr>
          <w:lang w:eastAsia="zh-CN"/>
        </w:rPr>
        <w:t xml:space="preserve"> C</w:t>
      </w:r>
      <w:r>
        <w:rPr>
          <w:lang w:eastAsia="zh-CN"/>
        </w:rPr>
        <w:t>.</w:t>
      </w:r>
      <w:r w:rsidRPr="007B6986">
        <w:rPr>
          <w:lang w:eastAsia="zh-CN"/>
        </w:rPr>
        <w:t xml:space="preserve"> Li</w:t>
      </w:r>
      <w:r>
        <w:rPr>
          <w:lang w:eastAsia="zh-CN"/>
        </w:rPr>
        <w:t xml:space="preserve">, </w:t>
      </w:r>
      <w:r>
        <w:t>“</w:t>
      </w:r>
      <w:r w:rsidRPr="007B6986">
        <w:t>High-Precision Motion Detection Usin</w:t>
      </w:r>
      <w:r>
        <w:t>g Low-Complexity Doppler Radar w</w:t>
      </w:r>
      <w:r w:rsidRPr="007B6986">
        <w:t>ith Digital Post-Distortion Technique</w:t>
      </w:r>
      <w:r>
        <w:t xml:space="preserve">,” </w:t>
      </w:r>
      <w:r w:rsidRPr="007B6986">
        <w:rPr>
          <w:i/>
          <w:lang w:eastAsia="zh-CN"/>
        </w:rPr>
        <w:t>IEEE Trans. Microw. Theory Techn.</w:t>
      </w:r>
      <w:r w:rsidRPr="007B6986">
        <w:rPr>
          <w:lang w:eastAsia="zh-CN"/>
        </w:rPr>
        <w:t>, vol. 6</w:t>
      </w:r>
      <w:r>
        <w:rPr>
          <w:lang w:eastAsia="zh-CN"/>
        </w:rPr>
        <w:t>4</w:t>
      </w:r>
      <w:r w:rsidRPr="007B6986">
        <w:rPr>
          <w:lang w:eastAsia="zh-CN"/>
        </w:rPr>
        <w:t xml:space="preserve">, no. </w:t>
      </w:r>
      <w:r>
        <w:rPr>
          <w:lang w:eastAsia="zh-CN"/>
        </w:rPr>
        <w:t>3</w:t>
      </w:r>
      <w:r w:rsidRPr="007B6986">
        <w:rPr>
          <w:lang w:eastAsia="zh-CN"/>
        </w:rPr>
        <w:t xml:space="preserve">, </w:t>
      </w:r>
      <w:r>
        <w:rPr>
          <w:lang w:eastAsia="zh-CN"/>
        </w:rPr>
        <w:t>March 2016</w:t>
      </w:r>
      <w:r w:rsidRPr="007B6986">
        <w:rPr>
          <w:lang w:eastAsia="zh-CN"/>
        </w:rPr>
        <w:t>.</w:t>
      </w:r>
    </w:p>
    <w:p w14:paraId="5A7FE399" w14:textId="77777777" w:rsidR="00A45C03" w:rsidRDefault="00A45C03" w:rsidP="00A45C03">
      <w:pPr>
        <w:ind w:left="480" w:hangingChars="200" w:hanging="480"/>
        <w:rPr>
          <w:lang w:eastAsia="zh-CN"/>
        </w:rPr>
      </w:pPr>
      <w:r>
        <w:rPr>
          <w:lang w:eastAsia="zh-CN"/>
        </w:rPr>
        <w:t>[</w:t>
      </w:r>
      <w:r>
        <w:rPr>
          <w:rFonts w:hint="eastAsia"/>
          <w:lang w:eastAsia="zh-CN"/>
        </w:rPr>
        <w:t>15</w:t>
      </w:r>
      <w:r>
        <w:rPr>
          <w:lang w:eastAsia="zh-CN"/>
        </w:rPr>
        <w:t xml:space="preserve">] </w:t>
      </w:r>
      <w:r w:rsidRPr="000013EA">
        <w:rPr>
          <w:lang w:eastAsia="zh-CN"/>
        </w:rPr>
        <w:t>J.C. Lin</w:t>
      </w:r>
      <w:r>
        <w:rPr>
          <w:lang w:eastAsia="zh-CN"/>
        </w:rPr>
        <w:t>, “</w:t>
      </w:r>
      <w:r w:rsidRPr="000013EA">
        <w:rPr>
          <w:lang w:eastAsia="zh-CN"/>
        </w:rPr>
        <w:t>Noninvasive microwave measurement of respiration</w:t>
      </w:r>
      <w:r>
        <w:rPr>
          <w:lang w:eastAsia="zh-CN"/>
        </w:rPr>
        <w:t xml:space="preserve">,” </w:t>
      </w:r>
      <w:r w:rsidRPr="000013EA">
        <w:rPr>
          <w:lang w:eastAsia="zh-CN"/>
        </w:rPr>
        <w:t>Proceedings of the IEEE</w:t>
      </w:r>
      <w:r>
        <w:rPr>
          <w:lang w:eastAsia="zh-CN"/>
        </w:rPr>
        <w:t xml:space="preserve">, </w:t>
      </w:r>
      <w:r w:rsidRPr="007B6986">
        <w:rPr>
          <w:lang w:eastAsia="zh-CN"/>
        </w:rPr>
        <w:t>vol. 6</w:t>
      </w:r>
      <w:r>
        <w:rPr>
          <w:lang w:eastAsia="zh-CN"/>
        </w:rPr>
        <w:t>3</w:t>
      </w:r>
      <w:r w:rsidRPr="007B6986">
        <w:rPr>
          <w:lang w:eastAsia="zh-CN"/>
        </w:rPr>
        <w:t xml:space="preserve">, no. </w:t>
      </w:r>
      <w:r>
        <w:rPr>
          <w:lang w:eastAsia="zh-CN"/>
        </w:rPr>
        <w:t>10</w:t>
      </w:r>
      <w:r w:rsidRPr="007B6986">
        <w:rPr>
          <w:lang w:eastAsia="zh-CN"/>
        </w:rPr>
        <w:t xml:space="preserve">, </w:t>
      </w:r>
      <w:r>
        <w:rPr>
          <w:lang w:eastAsia="zh-CN"/>
        </w:rPr>
        <w:t>Oct. 1975</w:t>
      </w:r>
      <w:r w:rsidRPr="007B6986">
        <w:rPr>
          <w:lang w:eastAsia="zh-CN"/>
        </w:rPr>
        <w:t>.</w:t>
      </w:r>
    </w:p>
    <w:p w14:paraId="774B4709" w14:textId="77777777" w:rsidR="00A45C03" w:rsidRPr="007B6986" w:rsidRDefault="00A45C03" w:rsidP="00A45C03">
      <w:pPr>
        <w:ind w:left="480" w:hangingChars="200" w:hanging="480"/>
      </w:pPr>
      <w:r>
        <w:rPr>
          <w:lang w:eastAsia="zh-CN"/>
        </w:rPr>
        <w:t>[16]</w:t>
      </w:r>
      <w:r w:rsidRPr="000013EA">
        <w:t xml:space="preserve"> </w:t>
      </w:r>
      <w:r w:rsidRPr="000013EA">
        <w:rPr>
          <w:lang w:eastAsia="zh-CN"/>
        </w:rPr>
        <w:t xml:space="preserve">A.D. Droitcour, O. Boric-Lubecke, V.M. Lubecke, J. Lin, G.T.A. Kovac, </w:t>
      </w:r>
      <w:r>
        <w:rPr>
          <w:lang w:eastAsia="zh-CN"/>
        </w:rPr>
        <w:t>“</w:t>
      </w:r>
      <w:r w:rsidRPr="000013EA">
        <w:rPr>
          <w:lang w:eastAsia="zh-CN"/>
        </w:rPr>
        <w:t>Range correlation and I/Q performance beneﬁts in single-chip silicon Doppler radars for noncon</w:t>
      </w:r>
      <w:r>
        <w:rPr>
          <w:lang w:eastAsia="zh-CN"/>
        </w:rPr>
        <w:t xml:space="preserve">tact cardiopulmonary monitoring,” </w:t>
      </w:r>
      <w:r w:rsidRPr="000013EA">
        <w:rPr>
          <w:i/>
          <w:lang w:eastAsia="zh-CN"/>
        </w:rPr>
        <w:t>IEEE Trans. Microw. Theory Tech.</w:t>
      </w:r>
      <w:r>
        <w:rPr>
          <w:lang w:eastAsia="zh-CN"/>
        </w:rPr>
        <w:t xml:space="preserve">, </w:t>
      </w:r>
      <w:r w:rsidRPr="007B6986">
        <w:rPr>
          <w:lang w:eastAsia="zh-CN"/>
        </w:rPr>
        <w:t xml:space="preserve">vol. </w:t>
      </w:r>
      <w:r>
        <w:rPr>
          <w:lang w:eastAsia="zh-CN"/>
        </w:rPr>
        <w:t>52</w:t>
      </w:r>
      <w:r w:rsidRPr="007B6986">
        <w:rPr>
          <w:lang w:eastAsia="zh-CN"/>
        </w:rPr>
        <w:t xml:space="preserve">, no. </w:t>
      </w:r>
      <w:r>
        <w:rPr>
          <w:lang w:eastAsia="zh-CN"/>
        </w:rPr>
        <w:t>3</w:t>
      </w:r>
      <w:r w:rsidRPr="007B6986">
        <w:rPr>
          <w:lang w:eastAsia="zh-CN"/>
        </w:rPr>
        <w:t xml:space="preserve">, </w:t>
      </w:r>
      <w:r>
        <w:rPr>
          <w:lang w:eastAsia="zh-CN"/>
        </w:rPr>
        <w:t>March 2004</w:t>
      </w:r>
      <w:r w:rsidRPr="007B6986">
        <w:rPr>
          <w:lang w:eastAsia="zh-CN"/>
        </w:rPr>
        <w:t>.</w:t>
      </w:r>
    </w:p>
    <w:p w14:paraId="1DF11809" w14:textId="77777777" w:rsidR="00A45C03" w:rsidRPr="000013EA" w:rsidRDefault="00A45C03" w:rsidP="00A45C03">
      <w:pPr>
        <w:ind w:left="480" w:hangingChars="200" w:hanging="480"/>
      </w:pPr>
      <w:r>
        <w:rPr>
          <w:lang w:eastAsia="zh-CN"/>
        </w:rPr>
        <w:t xml:space="preserve"> [17] C. Li, J. Lin, “Random body movement cancellation in Doppler radar vital sign detection,” </w:t>
      </w:r>
      <w:r w:rsidRPr="000013EA">
        <w:rPr>
          <w:i/>
          <w:lang w:eastAsia="zh-CN"/>
        </w:rPr>
        <w:t>IEEE Trans. Microw. Theory Tech.</w:t>
      </w:r>
      <w:r>
        <w:rPr>
          <w:lang w:eastAsia="zh-CN"/>
        </w:rPr>
        <w:t xml:space="preserve">, </w:t>
      </w:r>
      <w:r w:rsidRPr="007B6986">
        <w:rPr>
          <w:lang w:eastAsia="zh-CN"/>
        </w:rPr>
        <w:t xml:space="preserve">vol. </w:t>
      </w:r>
      <w:r>
        <w:rPr>
          <w:lang w:eastAsia="zh-CN"/>
        </w:rPr>
        <w:t>56</w:t>
      </w:r>
      <w:r w:rsidRPr="007B6986">
        <w:rPr>
          <w:lang w:eastAsia="zh-CN"/>
        </w:rPr>
        <w:t xml:space="preserve">, no. </w:t>
      </w:r>
      <w:r>
        <w:rPr>
          <w:lang w:eastAsia="zh-CN"/>
        </w:rPr>
        <w:t>12</w:t>
      </w:r>
      <w:r w:rsidRPr="007B6986">
        <w:rPr>
          <w:lang w:eastAsia="zh-CN"/>
        </w:rPr>
        <w:t xml:space="preserve">, </w:t>
      </w:r>
      <w:r>
        <w:rPr>
          <w:lang w:eastAsia="zh-CN"/>
        </w:rPr>
        <w:t>Dec. 2008</w:t>
      </w:r>
      <w:r w:rsidRPr="007B6986">
        <w:rPr>
          <w:lang w:eastAsia="zh-CN"/>
        </w:rPr>
        <w:t>.</w:t>
      </w:r>
    </w:p>
    <w:p w14:paraId="4533DD2C" w14:textId="77777777" w:rsidR="00A45C03" w:rsidRDefault="00A45C03" w:rsidP="00A45C03">
      <w:pPr>
        <w:ind w:left="480" w:hangingChars="200" w:hanging="480"/>
        <w:rPr>
          <w:lang w:eastAsia="zh-CN"/>
        </w:rPr>
      </w:pPr>
      <w:r>
        <w:rPr>
          <w:lang w:eastAsia="zh-CN"/>
        </w:rPr>
        <w:t>[</w:t>
      </w:r>
      <w:r>
        <w:rPr>
          <w:rFonts w:hint="eastAsia"/>
          <w:lang w:eastAsia="zh-CN"/>
        </w:rPr>
        <w:t>18</w:t>
      </w:r>
      <w:r>
        <w:rPr>
          <w:lang w:eastAsia="zh-CN"/>
        </w:rPr>
        <w:t xml:space="preserve">] </w:t>
      </w:r>
      <w:r w:rsidRPr="00BD137D">
        <w:rPr>
          <w:lang w:eastAsia="zh-CN"/>
        </w:rPr>
        <w:t>C</w:t>
      </w:r>
      <w:r>
        <w:rPr>
          <w:lang w:eastAsia="zh-CN"/>
        </w:rPr>
        <w:t>.</w:t>
      </w:r>
      <w:r w:rsidRPr="00BD137D">
        <w:rPr>
          <w:lang w:eastAsia="zh-CN"/>
        </w:rPr>
        <w:t xml:space="preserve"> Gu</w:t>
      </w:r>
      <w:r>
        <w:rPr>
          <w:lang w:eastAsia="zh-CN"/>
        </w:rPr>
        <w:t xml:space="preserve">, </w:t>
      </w:r>
      <w:r w:rsidRPr="00BD137D">
        <w:rPr>
          <w:lang w:eastAsia="zh-CN"/>
        </w:rPr>
        <w:t>C</w:t>
      </w:r>
      <w:r>
        <w:rPr>
          <w:lang w:eastAsia="zh-CN"/>
        </w:rPr>
        <w:t>.</w:t>
      </w:r>
      <w:r w:rsidRPr="00BD137D">
        <w:rPr>
          <w:lang w:eastAsia="zh-CN"/>
        </w:rPr>
        <w:t xml:space="preserve"> Li</w:t>
      </w:r>
      <w:r>
        <w:rPr>
          <w:lang w:eastAsia="zh-CN"/>
        </w:rPr>
        <w:t>,</w:t>
      </w:r>
      <w:r w:rsidRPr="00BD137D">
        <w:rPr>
          <w:lang w:eastAsia="zh-CN"/>
        </w:rPr>
        <w:t xml:space="preserve"> J</w:t>
      </w:r>
      <w:r>
        <w:rPr>
          <w:lang w:eastAsia="zh-CN"/>
        </w:rPr>
        <w:t>.</w:t>
      </w:r>
      <w:r w:rsidRPr="00BD137D">
        <w:rPr>
          <w:lang w:eastAsia="zh-CN"/>
        </w:rPr>
        <w:t xml:space="preserve"> Lin</w:t>
      </w:r>
      <w:r>
        <w:rPr>
          <w:lang w:eastAsia="zh-CN"/>
        </w:rPr>
        <w:t>,</w:t>
      </w:r>
      <w:r w:rsidRPr="00BD137D">
        <w:rPr>
          <w:lang w:eastAsia="zh-CN"/>
        </w:rPr>
        <w:t xml:space="preserve"> J</w:t>
      </w:r>
      <w:r>
        <w:rPr>
          <w:lang w:eastAsia="zh-CN"/>
        </w:rPr>
        <w:t>.</w:t>
      </w:r>
      <w:r w:rsidRPr="00BD137D">
        <w:rPr>
          <w:lang w:eastAsia="zh-CN"/>
        </w:rPr>
        <w:t xml:space="preserve"> Long</w:t>
      </w:r>
      <w:r>
        <w:rPr>
          <w:lang w:eastAsia="zh-CN"/>
        </w:rPr>
        <w:t>,</w:t>
      </w:r>
      <w:r w:rsidRPr="00BD137D">
        <w:rPr>
          <w:lang w:eastAsia="zh-CN"/>
        </w:rPr>
        <w:t xml:space="preserve"> J</w:t>
      </w:r>
      <w:r>
        <w:rPr>
          <w:lang w:eastAsia="zh-CN"/>
        </w:rPr>
        <w:t>.</w:t>
      </w:r>
      <w:r w:rsidRPr="00BD137D">
        <w:rPr>
          <w:lang w:eastAsia="zh-CN"/>
        </w:rPr>
        <w:t xml:space="preserve"> Huangfu</w:t>
      </w:r>
      <w:r>
        <w:rPr>
          <w:lang w:eastAsia="zh-CN"/>
        </w:rPr>
        <w:t>,</w:t>
      </w:r>
      <w:r w:rsidRPr="00BD137D">
        <w:rPr>
          <w:lang w:eastAsia="zh-CN"/>
        </w:rPr>
        <w:t xml:space="preserve"> L</w:t>
      </w:r>
      <w:r>
        <w:rPr>
          <w:lang w:eastAsia="zh-CN"/>
        </w:rPr>
        <w:t>.</w:t>
      </w:r>
      <w:r w:rsidRPr="00BD137D">
        <w:rPr>
          <w:lang w:eastAsia="zh-CN"/>
        </w:rPr>
        <w:t xml:space="preserve"> Ran</w:t>
      </w:r>
      <w:r>
        <w:rPr>
          <w:lang w:eastAsia="zh-CN"/>
        </w:rPr>
        <w:t>, “</w:t>
      </w:r>
      <w:r w:rsidRPr="00BD137D">
        <w:rPr>
          <w:lang w:eastAsia="zh-CN"/>
        </w:rPr>
        <w:t>Instrument-Based Noncontact Doppler Radar Vital Sign Detection System Using Heterodyne Digital Quadrature Demodulation Architecture</w:t>
      </w:r>
      <w:r>
        <w:rPr>
          <w:lang w:eastAsia="zh-CN"/>
        </w:rPr>
        <w:t xml:space="preserve">,” </w:t>
      </w:r>
      <w:r w:rsidRPr="00BD137D">
        <w:rPr>
          <w:i/>
          <w:lang w:eastAsia="zh-CN"/>
        </w:rPr>
        <w:t>IEEE Transactions on Instrumentation and Measurement</w:t>
      </w:r>
      <w:r>
        <w:rPr>
          <w:lang w:eastAsia="zh-CN"/>
        </w:rPr>
        <w:t xml:space="preserve">, </w:t>
      </w:r>
      <w:r w:rsidRPr="007B6986">
        <w:rPr>
          <w:lang w:eastAsia="zh-CN"/>
        </w:rPr>
        <w:t xml:space="preserve">vol. </w:t>
      </w:r>
      <w:r>
        <w:rPr>
          <w:lang w:eastAsia="zh-CN"/>
        </w:rPr>
        <w:t>59</w:t>
      </w:r>
      <w:r w:rsidRPr="007B6986">
        <w:rPr>
          <w:lang w:eastAsia="zh-CN"/>
        </w:rPr>
        <w:t xml:space="preserve">, no. </w:t>
      </w:r>
      <w:r>
        <w:rPr>
          <w:lang w:eastAsia="zh-CN"/>
        </w:rPr>
        <w:t>6</w:t>
      </w:r>
      <w:r w:rsidRPr="007B6986">
        <w:rPr>
          <w:lang w:eastAsia="zh-CN"/>
        </w:rPr>
        <w:t xml:space="preserve">, </w:t>
      </w:r>
      <w:r>
        <w:rPr>
          <w:lang w:eastAsia="zh-CN"/>
        </w:rPr>
        <w:t>June 2010</w:t>
      </w:r>
      <w:r w:rsidRPr="007B6986">
        <w:rPr>
          <w:lang w:eastAsia="zh-CN"/>
        </w:rPr>
        <w:t>.</w:t>
      </w:r>
    </w:p>
    <w:p w14:paraId="71B8BAE5" w14:textId="77777777" w:rsidR="00A45C03" w:rsidRDefault="00A45C03" w:rsidP="00A45C03">
      <w:pPr>
        <w:ind w:left="480" w:hangingChars="200" w:hanging="480"/>
        <w:rPr>
          <w:lang w:eastAsia="zh-CN"/>
        </w:rPr>
      </w:pPr>
      <w:r>
        <w:rPr>
          <w:lang w:eastAsia="zh-CN"/>
        </w:rPr>
        <w:t xml:space="preserve">[19] </w:t>
      </w:r>
      <w:r w:rsidRPr="004807DB">
        <w:rPr>
          <w:lang w:eastAsia="zh-CN"/>
        </w:rPr>
        <w:t>C</w:t>
      </w:r>
      <w:r>
        <w:rPr>
          <w:lang w:eastAsia="zh-CN"/>
        </w:rPr>
        <w:t>.</w:t>
      </w:r>
      <w:r w:rsidRPr="004807DB">
        <w:rPr>
          <w:lang w:eastAsia="zh-CN"/>
        </w:rPr>
        <w:t xml:space="preserve"> Gu</w:t>
      </w:r>
      <w:r>
        <w:rPr>
          <w:lang w:eastAsia="zh-CN"/>
        </w:rPr>
        <w:t>,</w:t>
      </w:r>
      <w:r w:rsidRPr="004807DB">
        <w:rPr>
          <w:lang w:eastAsia="zh-CN"/>
        </w:rPr>
        <w:t xml:space="preserve"> C</w:t>
      </w:r>
      <w:r>
        <w:rPr>
          <w:lang w:eastAsia="zh-CN"/>
        </w:rPr>
        <w:t>.</w:t>
      </w:r>
      <w:r w:rsidRPr="004807DB">
        <w:rPr>
          <w:lang w:eastAsia="zh-CN"/>
        </w:rPr>
        <w:t>i Li</w:t>
      </w:r>
      <w:r>
        <w:rPr>
          <w:lang w:eastAsia="zh-CN"/>
        </w:rPr>
        <w:t>, “</w:t>
      </w:r>
      <w:r w:rsidRPr="004807DB">
        <w:rPr>
          <w:lang w:eastAsia="zh-CN"/>
        </w:rPr>
        <w:t>Distortion analysis of continuous-wave radar sensor for complete respiration pattern monitoring</w:t>
      </w:r>
      <w:r>
        <w:rPr>
          <w:lang w:eastAsia="zh-CN"/>
        </w:rPr>
        <w:t xml:space="preserve">,” </w:t>
      </w:r>
      <w:r w:rsidRPr="004807DB">
        <w:rPr>
          <w:i/>
          <w:lang w:eastAsia="zh-CN"/>
        </w:rPr>
        <w:t>IEEE Topical Conference on Biomedical Wireless Technologies, Networks, and Sensing Systems</w:t>
      </w:r>
      <w:r>
        <w:rPr>
          <w:lang w:eastAsia="zh-CN"/>
        </w:rPr>
        <w:t>, Jan. 2013.</w:t>
      </w:r>
    </w:p>
    <w:p w14:paraId="56E6E232" w14:textId="77777777" w:rsidR="00A45C03" w:rsidRPr="00193E85" w:rsidRDefault="00A45C03" w:rsidP="00A45C03">
      <w:pPr>
        <w:ind w:left="480" w:hangingChars="200" w:hanging="480"/>
        <w:rPr>
          <w:lang w:eastAsia="zh-CN"/>
        </w:rPr>
      </w:pPr>
      <w:r>
        <w:rPr>
          <w:lang w:eastAsia="zh-CN"/>
        </w:rPr>
        <w:t>[20] W. Hu,</w:t>
      </w:r>
      <w:r w:rsidRPr="00193E85">
        <w:rPr>
          <w:lang w:eastAsia="zh-CN"/>
        </w:rPr>
        <w:t xml:space="preserve"> Z</w:t>
      </w:r>
      <w:r>
        <w:rPr>
          <w:lang w:eastAsia="zh-CN"/>
        </w:rPr>
        <w:t>.</w:t>
      </w:r>
      <w:r w:rsidRPr="00193E85">
        <w:rPr>
          <w:lang w:eastAsia="zh-CN"/>
        </w:rPr>
        <w:t xml:space="preserve"> Zhao</w:t>
      </w:r>
      <w:r>
        <w:rPr>
          <w:lang w:eastAsia="zh-CN"/>
        </w:rPr>
        <w:t>,</w:t>
      </w:r>
      <w:r w:rsidRPr="00193E85">
        <w:rPr>
          <w:lang w:eastAsia="zh-CN"/>
        </w:rPr>
        <w:t xml:space="preserve"> Y</w:t>
      </w:r>
      <w:r>
        <w:rPr>
          <w:lang w:eastAsia="zh-CN"/>
        </w:rPr>
        <w:t>.</w:t>
      </w:r>
      <w:r w:rsidRPr="00193E85">
        <w:rPr>
          <w:lang w:eastAsia="zh-CN"/>
        </w:rPr>
        <w:t xml:space="preserve"> Wang</w:t>
      </w:r>
      <w:r>
        <w:rPr>
          <w:lang w:eastAsia="zh-CN"/>
        </w:rPr>
        <w:t>,</w:t>
      </w:r>
      <w:r w:rsidRPr="00193E85">
        <w:rPr>
          <w:lang w:eastAsia="zh-CN"/>
        </w:rPr>
        <w:t xml:space="preserve"> H</w:t>
      </w:r>
      <w:r>
        <w:rPr>
          <w:lang w:eastAsia="zh-CN"/>
        </w:rPr>
        <w:t>.</w:t>
      </w:r>
      <w:r w:rsidRPr="00193E85">
        <w:rPr>
          <w:lang w:eastAsia="zh-CN"/>
        </w:rPr>
        <w:t xml:space="preserve"> Zhang</w:t>
      </w:r>
      <w:r>
        <w:rPr>
          <w:lang w:eastAsia="zh-CN"/>
        </w:rPr>
        <w:t>,</w:t>
      </w:r>
      <w:r w:rsidRPr="00193E85">
        <w:rPr>
          <w:lang w:eastAsia="zh-CN"/>
        </w:rPr>
        <w:t xml:space="preserve"> F</w:t>
      </w:r>
      <w:r>
        <w:rPr>
          <w:lang w:eastAsia="zh-CN"/>
        </w:rPr>
        <w:t>.</w:t>
      </w:r>
      <w:r w:rsidRPr="00193E85">
        <w:rPr>
          <w:lang w:eastAsia="zh-CN"/>
        </w:rPr>
        <w:t xml:space="preserve"> Lin</w:t>
      </w:r>
      <w:r>
        <w:rPr>
          <w:lang w:eastAsia="zh-CN"/>
        </w:rPr>
        <w:t>, “</w:t>
      </w:r>
      <w:r w:rsidRPr="00193E85">
        <w:rPr>
          <w:lang w:eastAsia="zh-CN"/>
        </w:rPr>
        <w:t>Noncontact Accurate Measurement of Cardiopulmonary Activity Using a Compact Quadrature Doppler Radar Sensor</w:t>
      </w:r>
      <w:r>
        <w:rPr>
          <w:lang w:eastAsia="zh-CN"/>
        </w:rPr>
        <w:t>,”</w:t>
      </w:r>
      <w:r w:rsidRPr="00193E85">
        <w:rPr>
          <w:i/>
          <w:lang w:eastAsia="zh-CN"/>
        </w:rPr>
        <w:t xml:space="preserve"> IEEE Transactions on Biomedical Engineering</w:t>
      </w:r>
      <w:r>
        <w:rPr>
          <w:lang w:eastAsia="zh-CN"/>
        </w:rPr>
        <w:t xml:space="preserve">, </w:t>
      </w:r>
      <w:r w:rsidRPr="007B6986">
        <w:rPr>
          <w:lang w:eastAsia="zh-CN"/>
        </w:rPr>
        <w:t xml:space="preserve">vol. </w:t>
      </w:r>
      <w:r>
        <w:rPr>
          <w:lang w:eastAsia="zh-CN"/>
        </w:rPr>
        <w:t>61</w:t>
      </w:r>
      <w:r w:rsidRPr="007B6986">
        <w:rPr>
          <w:lang w:eastAsia="zh-CN"/>
        </w:rPr>
        <w:t xml:space="preserve">, no. </w:t>
      </w:r>
      <w:r>
        <w:rPr>
          <w:lang w:eastAsia="zh-CN"/>
        </w:rPr>
        <w:t>3</w:t>
      </w:r>
      <w:r w:rsidRPr="007B6986">
        <w:rPr>
          <w:lang w:eastAsia="zh-CN"/>
        </w:rPr>
        <w:t xml:space="preserve">, </w:t>
      </w:r>
      <w:r>
        <w:rPr>
          <w:lang w:eastAsia="zh-CN"/>
        </w:rPr>
        <w:t>March 2014</w:t>
      </w:r>
      <w:r w:rsidRPr="007B6986">
        <w:rPr>
          <w:lang w:eastAsia="zh-CN"/>
        </w:rPr>
        <w:t>.</w:t>
      </w:r>
    </w:p>
    <w:p w14:paraId="72806D81" w14:textId="77777777" w:rsidR="00A45C03" w:rsidRDefault="00A45C03" w:rsidP="00A45C03">
      <w:pPr>
        <w:ind w:left="480" w:hangingChars="200" w:hanging="480"/>
      </w:pPr>
      <w:r>
        <w:rPr>
          <w:lang w:eastAsia="zh-CN"/>
        </w:rPr>
        <w:lastRenderedPageBreak/>
        <w:t xml:space="preserve">[21] </w:t>
      </w:r>
      <w:r w:rsidRPr="00193E85">
        <w:rPr>
          <w:lang w:eastAsia="zh-CN"/>
        </w:rPr>
        <w:t>J</w:t>
      </w:r>
      <w:r>
        <w:rPr>
          <w:lang w:eastAsia="zh-CN"/>
        </w:rPr>
        <w:t>.</w:t>
      </w:r>
      <w:r w:rsidRPr="00193E85">
        <w:rPr>
          <w:lang w:eastAsia="zh-CN"/>
        </w:rPr>
        <w:t xml:space="preserve"> Tu</w:t>
      </w:r>
      <w:r>
        <w:rPr>
          <w:lang w:eastAsia="zh-CN"/>
        </w:rPr>
        <w:t>,</w:t>
      </w:r>
      <w:r w:rsidRPr="00193E85">
        <w:rPr>
          <w:lang w:eastAsia="zh-CN"/>
        </w:rPr>
        <w:t xml:space="preserve"> T</w:t>
      </w:r>
      <w:r>
        <w:rPr>
          <w:lang w:eastAsia="zh-CN"/>
        </w:rPr>
        <w:t xml:space="preserve">. Hwang, </w:t>
      </w:r>
      <w:r w:rsidRPr="00193E85">
        <w:rPr>
          <w:lang w:eastAsia="zh-CN"/>
        </w:rPr>
        <w:t>J</w:t>
      </w:r>
      <w:r>
        <w:rPr>
          <w:lang w:eastAsia="zh-CN"/>
        </w:rPr>
        <w:t>.</w:t>
      </w:r>
      <w:r w:rsidRPr="00193E85">
        <w:rPr>
          <w:lang w:eastAsia="zh-CN"/>
        </w:rPr>
        <w:t xml:space="preserve"> Lin</w:t>
      </w:r>
      <w:r>
        <w:rPr>
          <w:lang w:eastAsia="zh-CN"/>
        </w:rPr>
        <w:t>, “</w:t>
      </w:r>
      <w:r w:rsidRPr="00193E85">
        <w:rPr>
          <w:lang w:eastAsia="zh-CN"/>
        </w:rPr>
        <w:t>Respiration Rate Measurement Under 1-D Body Motion Using Single Continuous-Wave Doppler Radar Vital Sign Detection System</w:t>
      </w:r>
      <w:r>
        <w:rPr>
          <w:lang w:eastAsia="zh-CN"/>
        </w:rPr>
        <w:t xml:space="preserve">,” </w:t>
      </w:r>
      <w:r w:rsidRPr="000013EA">
        <w:rPr>
          <w:i/>
          <w:lang w:eastAsia="zh-CN"/>
        </w:rPr>
        <w:t>IEEE Trans. Microw. Theory Tech.</w:t>
      </w:r>
      <w:r>
        <w:rPr>
          <w:lang w:eastAsia="zh-CN"/>
        </w:rPr>
        <w:t xml:space="preserve">, </w:t>
      </w:r>
      <w:r w:rsidRPr="007B6986">
        <w:rPr>
          <w:lang w:eastAsia="zh-CN"/>
        </w:rPr>
        <w:t xml:space="preserve">vol. </w:t>
      </w:r>
      <w:r>
        <w:rPr>
          <w:lang w:eastAsia="zh-CN"/>
        </w:rPr>
        <w:t>64</w:t>
      </w:r>
      <w:r w:rsidRPr="007B6986">
        <w:rPr>
          <w:lang w:eastAsia="zh-CN"/>
        </w:rPr>
        <w:t xml:space="preserve">, no. </w:t>
      </w:r>
      <w:r>
        <w:rPr>
          <w:lang w:eastAsia="zh-CN"/>
        </w:rPr>
        <w:t>6</w:t>
      </w:r>
      <w:r w:rsidRPr="007B6986">
        <w:rPr>
          <w:lang w:eastAsia="zh-CN"/>
        </w:rPr>
        <w:t xml:space="preserve">, </w:t>
      </w:r>
      <w:r>
        <w:rPr>
          <w:lang w:eastAsia="zh-CN"/>
        </w:rPr>
        <w:t>June 2016</w:t>
      </w:r>
      <w:r w:rsidRPr="007B6986">
        <w:rPr>
          <w:lang w:eastAsia="zh-CN"/>
        </w:rPr>
        <w:t>.</w:t>
      </w:r>
    </w:p>
    <w:p w14:paraId="43F5E9CB" w14:textId="77777777" w:rsidR="00A45C03" w:rsidRDefault="00A45C03" w:rsidP="00A45C03">
      <w:pPr>
        <w:ind w:left="480" w:hangingChars="200" w:hanging="480"/>
        <w:rPr>
          <w:lang w:eastAsia="zh-CN"/>
        </w:rPr>
      </w:pPr>
      <w:r>
        <w:rPr>
          <w:lang w:eastAsia="zh-CN"/>
        </w:rPr>
        <w:t>[</w:t>
      </w:r>
      <w:r>
        <w:rPr>
          <w:rFonts w:hint="eastAsia"/>
          <w:lang w:eastAsia="zh-CN"/>
        </w:rPr>
        <w:t>22</w:t>
      </w:r>
      <w:r>
        <w:rPr>
          <w:lang w:eastAsia="zh-CN"/>
        </w:rPr>
        <w:t>] Michael Otero, “</w:t>
      </w:r>
      <w:r w:rsidRPr="004807DB">
        <w:rPr>
          <w:lang w:eastAsia="zh-CN"/>
        </w:rPr>
        <w:t xml:space="preserve">Application of a continuous wave radar for human gait </w:t>
      </w:r>
      <w:r>
        <w:rPr>
          <w:lang w:eastAsia="zh-CN"/>
        </w:rPr>
        <w:t>recognition,”</w:t>
      </w:r>
      <w:r w:rsidRPr="004807DB">
        <w:rPr>
          <w:lang w:eastAsia="zh-CN"/>
        </w:rPr>
        <w:t xml:space="preserve"> </w:t>
      </w:r>
      <w:r w:rsidRPr="00F634D0">
        <w:rPr>
          <w:i/>
          <w:lang w:eastAsia="zh-CN"/>
        </w:rPr>
        <w:t xml:space="preserve">Proc. SPIE 5809, </w:t>
      </w:r>
      <w:r w:rsidRPr="004807DB">
        <w:rPr>
          <w:i/>
          <w:lang w:eastAsia="zh-CN"/>
        </w:rPr>
        <w:t>Signal Processing, Sensor Fusion, and Target Recognition</w:t>
      </w:r>
      <w:r>
        <w:rPr>
          <w:lang w:eastAsia="zh-CN"/>
        </w:rPr>
        <w:t>, May 2005.</w:t>
      </w:r>
    </w:p>
    <w:p w14:paraId="4C16FB5E" w14:textId="77777777" w:rsidR="00A45C03" w:rsidRDefault="00A45C03" w:rsidP="00A45C03">
      <w:pPr>
        <w:ind w:left="480" w:hangingChars="200" w:hanging="480"/>
        <w:rPr>
          <w:lang w:eastAsia="zh-CN"/>
        </w:rPr>
      </w:pPr>
      <w:r>
        <w:rPr>
          <w:lang w:eastAsia="zh-CN"/>
        </w:rPr>
        <w:t>[23] S. B. Jiang, “Radiotherapy of mobile tumors,”</w:t>
      </w:r>
      <w:r w:rsidRPr="00835C66">
        <w:rPr>
          <w:i/>
          <w:lang w:eastAsia="zh-CN"/>
        </w:rPr>
        <w:t xml:space="preserve"> Semin. Radiat. Oncol.</w:t>
      </w:r>
      <w:r>
        <w:rPr>
          <w:lang w:eastAsia="zh-CN"/>
        </w:rPr>
        <w:t>, vol. 16, no. 4, pp. 239–224, Oct. 2006.</w:t>
      </w:r>
    </w:p>
    <w:p w14:paraId="28B63132" w14:textId="77777777" w:rsidR="00A45C03" w:rsidRPr="00835C66" w:rsidRDefault="00A45C03" w:rsidP="00A45C03">
      <w:pPr>
        <w:ind w:left="480" w:hangingChars="200" w:hanging="480"/>
        <w:rPr>
          <w:lang w:eastAsia="zh-CN"/>
        </w:rPr>
      </w:pPr>
      <w:r>
        <w:rPr>
          <w:lang w:eastAsia="zh-CN"/>
        </w:rPr>
        <w:t xml:space="preserve">[24] </w:t>
      </w:r>
      <w:r w:rsidRPr="00835C66">
        <w:rPr>
          <w:lang w:eastAsia="zh-CN"/>
        </w:rPr>
        <w:t>S.B.Jiang,“Technicalaspectsofimage-guidedrespirationgatedradiation therapy,”</w:t>
      </w:r>
      <w:r w:rsidRPr="00835C66">
        <w:rPr>
          <w:i/>
          <w:lang w:eastAsia="zh-CN"/>
        </w:rPr>
        <w:t xml:space="preserve"> Med. Dosim.</w:t>
      </w:r>
      <w:r w:rsidRPr="00835C66">
        <w:rPr>
          <w:lang w:eastAsia="zh-CN"/>
        </w:rPr>
        <w:t>, vol. 31, no. 2, pp. 141–151, 2006.</w:t>
      </w:r>
    </w:p>
    <w:p w14:paraId="708A2227" w14:textId="77777777" w:rsidR="00A45C03" w:rsidRDefault="00A45C03" w:rsidP="00A45C03">
      <w:pPr>
        <w:ind w:left="480" w:hangingChars="200" w:hanging="480"/>
        <w:rPr>
          <w:lang w:eastAsia="zh-CN"/>
        </w:rPr>
      </w:pPr>
      <w:r>
        <w:rPr>
          <w:noProof/>
          <w:lang w:eastAsia="zh-CN"/>
        </w:rPr>
        <w:t xml:space="preserve">[25] </w:t>
      </w:r>
      <w:r w:rsidRPr="00835C66">
        <w:rPr>
          <w:noProof/>
          <w:lang w:eastAsia="zh-CN"/>
        </w:rPr>
        <w:t>C</w:t>
      </w:r>
      <w:r>
        <w:rPr>
          <w:noProof/>
          <w:lang w:eastAsia="zh-CN"/>
        </w:rPr>
        <w:t>.</w:t>
      </w:r>
      <w:r w:rsidRPr="00835C66">
        <w:rPr>
          <w:noProof/>
          <w:lang w:eastAsia="zh-CN"/>
        </w:rPr>
        <w:t xml:space="preserve"> Gu</w:t>
      </w:r>
      <w:r>
        <w:rPr>
          <w:noProof/>
          <w:lang w:eastAsia="zh-CN"/>
        </w:rPr>
        <w:t>,</w:t>
      </w:r>
      <w:r w:rsidRPr="00835C66">
        <w:rPr>
          <w:noProof/>
          <w:lang w:eastAsia="zh-CN"/>
        </w:rPr>
        <w:t xml:space="preserve"> R</w:t>
      </w:r>
      <w:r>
        <w:rPr>
          <w:noProof/>
          <w:lang w:eastAsia="zh-CN"/>
        </w:rPr>
        <w:t>.</w:t>
      </w:r>
      <w:r w:rsidRPr="00835C66">
        <w:rPr>
          <w:noProof/>
          <w:lang w:eastAsia="zh-CN"/>
        </w:rPr>
        <w:t xml:space="preserve"> Li</w:t>
      </w:r>
      <w:r>
        <w:rPr>
          <w:noProof/>
          <w:lang w:eastAsia="zh-CN"/>
        </w:rPr>
        <w:t>,</w:t>
      </w:r>
      <w:r w:rsidRPr="00835C66">
        <w:rPr>
          <w:noProof/>
          <w:lang w:eastAsia="zh-CN"/>
        </w:rPr>
        <w:t xml:space="preserve"> H</w:t>
      </w:r>
      <w:r>
        <w:rPr>
          <w:noProof/>
          <w:lang w:eastAsia="zh-CN"/>
        </w:rPr>
        <w:t>.</w:t>
      </w:r>
      <w:r w:rsidRPr="00835C66">
        <w:rPr>
          <w:noProof/>
          <w:lang w:eastAsia="zh-CN"/>
        </w:rPr>
        <w:t xml:space="preserve"> Zhang</w:t>
      </w:r>
      <w:r>
        <w:rPr>
          <w:noProof/>
          <w:lang w:eastAsia="zh-CN"/>
        </w:rPr>
        <w:t>,</w:t>
      </w:r>
      <w:r w:rsidRPr="00835C66">
        <w:rPr>
          <w:noProof/>
          <w:lang w:eastAsia="zh-CN"/>
        </w:rPr>
        <w:t xml:space="preserve"> A</w:t>
      </w:r>
      <w:r>
        <w:rPr>
          <w:noProof/>
          <w:lang w:eastAsia="zh-CN"/>
        </w:rPr>
        <w:t>.</w:t>
      </w:r>
      <w:r w:rsidRPr="00835C66">
        <w:rPr>
          <w:noProof/>
          <w:lang w:eastAsia="zh-CN"/>
        </w:rPr>
        <w:t xml:space="preserve"> Y. C. Fung</w:t>
      </w:r>
      <w:r>
        <w:rPr>
          <w:noProof/>
          <w:lang w:eastAsia="zh-CN"/>
        </w:rPr>
        <w:t>,</w:t>
      </w:r>
      <w:r w:rsidRPr="00835C66">
        <w:rPr>
          <w:noProof/>
          <w:lang w:eastAsia="zh-CN"/>
        </w:rPr>
        <w:t xml:space="preserve"> C</w:t>
      </w:r>
      <w:r>
        <w:rPr>
          <w:noProof/>
          <w:lang w:eastAsia="zh-CN"/>
        </w:rPr>
        <w:t>.</w:t>
      </w:r>
      <w:r w:rsidRPr="00835C66">
        <w:rPr>
          <w:noProof/>
          <w:lang w:eastAsia="zh-CN"/>
        </w:rPr>
        <w:t>s Torres</w:t>
      </w:r>
      <w:r>
        <w:rPr>
          <w:noProof/>
          <w:lang w:eastAsia="zh-CN"/>
        </w:rPr>
        <w:t>,</w:t>
      </w:r>
      <w:r w:rsidRPr="00835C66">
        <w:rPr>
          <w:noProof/>
          <w:lang w:eastAsia="zh-CN"/>
        </w:rPr>
        <w:t xml:space="preserve"> S</w:t>
      </w:r>
      <w:r>
        <w:rPr>
          <w:noProof/>
          <w:lang w:eastAsia="zh-CN"/>
        </w:rPr>
        <w:t>.</w:t>
      </w:r>
      <w:r w:rsidRPr="00835C66">
        <w:rPr>
          <w:noProof/>
          <w:lang w:eastAsia="zh-CN"/>
        </w:rPr>
        <w:t xml:space="preserve"> B Jiang</w:t>
      </w:r>
      <w:r>
        <w:rPr>
          <w:noProof/>
          <w:lang w:eastAsia="zh-CN"/>
        </w:rPr>
        <w:t>, C. Li, “</w:t>
      </w:r>
      <w:r w:rsidRPr="00835C66">
        <w:rPr>
          <w:noProof/>
          <w:lang w:eastAsia="zh-CN"/>
        </w:rPr>
        <w:t>Accurate Respiration Measurement Using DC-Coupled Continuous-Wave Radar Sensor for Motion-Adaptive Cancer Radiotherapy</w:t>
      </w:r>
      <w:r>
        <w:rPr>
          <w:noProof/>
          <w:lang w:eastAsia="zh-CN"/>
        </w:rPr>
        <w:t>,”</w:t>
      </w:r>
      <w:r w:rsidRPr="00835C66">
        <w:rPr>
          <w:i/>
          <w:noProof/>
          <w:lang w:eastAsia="zh-CN"/>
        </w:rPr>
        <w:t xml:space="preserve"> IEEE Transactions on Biomedical Engineering</w:t>
      </w:r>
      <w:r>
        <w:rPr>
          <w:noProof/>
          <w:lang w:eastAsia="zh-CN"/>
        </w:rPr>
        <w:t xml:space="preserve">, </w:t>
      </w:r>
      <w:r>
        <w:rPr>
          <w:lang w:eastAsia="zh-CN"/>
        </w:rPr>
        <w:t>vol. 59, no. 11, Nov.</w:t>
      </w:r>
      <w:r w:rsidRPr="00835C66">
        <w:rPr>
          <w:lang w:eastAsia="zh-CN"/>
        </w:rPr>
        <w:t xml:space="preserve"> 20</w:t>
      </w:r>
      <w:r>
        <w:rPr>
          <w:lang w:eastAsia="zh-CN"/>
        </w:rPr>
        <w:t>12</w:t>
      </w:r>
      <w:r w:rsidRPr="00835C66">
        <w:rPr>
          <w:lang w:eastAsia="zh-CN"/>
        </w:rPr>
        <w:t>.</w:t>
      </w:r>
    </w:p>
    <w:p w14:paraId="7E4D2DF2" w14:textId="77777777" w:rsidR="00A45C03" w:rsidRPr="00835C66" w:rsidRDefault="00A45C03" w:rsidP="00A45C03">
      <w:pPr>
        <w:ind w:left="480" w:hangingChars="200" w:hanging="480"/>
        <w:rPr>
          <w:lang w:eastAsia="zh-CN"/>
        </w:rPr>
      </w:pPr>
      <w:r>
        <w:rPr>
          <w:lang w:eastAsia="zh-CN"/>
        </w:rPr>
        <w:t xml:space="preserve">[26] C. Gu, R. Li, C. Li, and S. B. Jiang, “A multi-radar wireless system for respiratory gating and accurate tumor tracking in lung cancer radiotherapy,” </w:t>
      </w:r>
      <w:r w:rsidRPr="0085427D">
        <w:rPr>
          <w:i/>
          <w:lang w:eastAsia="zh-CN"/>
        </w:rPr>
        <w:t>in Proc. 33rd Annu. Int. Conf. IEEE Eng. Med. Biol. Soc.</w:t>
      </w:r>
      <w:r>
        <w:rPr>
          <w:lang w:eastAsia="zh-CN"/>
        </w:rPr>
        <w:t>, Boston, MA, Aug. 2011, pp. 417–420.</w:t>
      </w:r>
    </w:p>
    <w:p w14:paraId="71E89FD0" w14:textId="77777777" w:rsidR="00A45C03" w:rsidRPr="00835C66" w:rsidRDefault="00A45C03" w:rsidP="00A45C03">
      <w:pPr>
        <w:rPr>
          <w:noProof/>
          <w:lang w:eastAsia="zh-CN"/>
        </w:rPr>
      </w:pPr>
    </w:p>
    <w:p w14:paraId="3E9308CA" w14:textId="77777777" w:rsidR="00A45C03" w:rsidRPr="00933646" w:rsidRDefault="00A45C03" w:rsidP="00A45C03"/>
    <w:sectPr w:rsidR="00A45C03" w:rsidRPr="00933646">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eed Elsevier" w:date="2017-05-08T14:11:00Z" w:initials="RE">
    <w:p w14:paraId="151A0527" w14:textId="77777777" w:rsidR="00B30577" w:rsidRDefault="00B30577">
      <w:pPr>
        <w:pStyle w:val="a7"/>
      </w:pPr>
      <w:r>
        <w:rPr>
          <w:rStyle w:val="a6"/>
        </w:rPr>
        <w:annotationRef/>
      </w:r>
      <w:r>
        <w:t>OPTIONAL – Current position/degrees</w:t>
      </w:r>
    </w:p>
  </w:comment>
  <w:comment w:id="2" w:author="Reed Elsevier" w:date="2017-05-08T14:10:00Z" w:initials="RE">
    <w:p w14:paraId="22447080" w14:textId="77777777" w:rsidR="00B30577" w:rsidRDefault="00B30577">
      <w:pPr>
        <w:pStyle w:val="a7"/>
      </w:pPr>
      <w:r>
        <w:rPr>
          <w:rStyle w:val="a6"/>
        </w:rPr>
        <w:annotationRef/>
      </w:r>
      <w:r>
        <w:t>REQUIRED – a short summary of the chapter’s contents</w:t>
      </w:r>
    </w:p>
  </w:comment>
  <w:comment w:id="3" w:author="Reed Elsevier" w:date="2017-05-08T14:10:00Z" w:initials="RE">
    <w:p w14:paraId="369CB558" w14:textId="77777777" w:rsidR="00B30577" w:rsidRDefault="00B30577">
      <w:pPr>
        <w:pStyle w:val="a7"/>
      </w:pPr>
      <w:r>
        <w:rPr>
          <w:rStyle w:val="a6"/>
        </w:rPr>
        <w:annotationRef/>
      </w:r>
      <w:r>
        <w:t>REQUIRED – a list of 5-10 keywords pertinent to the chapter’s content</w:t>
      </w:r>
    </w:p>
  </w:comment>
  <w:comment w:id="13" w:author="顾 昌展" w:date="2020-07-12T16:22:00Z" w:initials="顾">
    <w:p w14:paraId="16AE4C9E" w14:textId="470285D3" w:rsidR="0018087F" w:rsidRDefault="0018087F">
      <w:pPr>
        <w:pStyle w:val="a7"/>
        <w:rPr>
          <w:lang w:eastAsia="zh-CN"/>
        </w:rPr>
      </w:pPr>
      <w:r>
        <w:rPr>
          <w:rStyle w:val="a6"/>
        </w:rPr>
        <w:annotationRef/>
      </w:r>
      <w:r>
        <w:rPr>
          <w:rFonts w:hint="eastAsia"/>
          <w:lang w:eastAsia="zh-CN"/>
        </w:rPr>
        <w:t>A</w:t>
      </w:r>
      <w:r>
        <w:rPr>
          <w:lang w:eastAsia="zh-CN"/>
        </w:rPr>
        <w:t>dd reference if the plot is from others</w:t>
      </w:r>
    </w:p>
  </w:comment>
  <w:comment w:id="14" w:author="Reed Elsevier" w:date="2017-05-08T14:09:00Z" w:initials="RE">
    <w:p w14:paraId="34E5B874" w14:textId="77777777" w:rsidR="00B30577" w:rsidRDefault="00B30577">
      <w:pPr>
        <w:pStyle w:val="a7"/>
      </w:pPr>
      <w:r>
        <w:rPr>
          <w:rStyle w:val="a6"/>
        </w:rPr>
        <w:annotationRef/>
      </w:r>
      <w:r>
        <w:t>Example of figure callout. All images should be submitted as separate files with a resolution of 300-500 dpi.</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1A0527" w15:done="0"/>
  <w15:commentEx w15:paraId="22447080" w15:done="0"/>
  <w15:commentEx w15:paraId="369CB558" w15:done="0"/>
  <w15:commentEx w15:paraId="16AE4C9E" w15:done="0"/>
  <w15:commentEx w15:paraId="34E5B8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1A0527" w16cid:durableId="22B5B630"/>
  <w16cid:commentId w16cid:paraId="22447080" w16cid:durableId="22B5B631"/>
  <w16cid:commentId w16cid:paraId="369CB558" w16cid:durableId="22B5B632"/>
  <w16cid:commentId w16cid:paraId="16AE4C9E" w16cid:durableId="22B5B72D"/>
  <w16cid:commentId w16cid:paraId="34E5B874" w16cid:durableId="22B5B633"/>
  <w16cid:commentId w16cid:paraId="6BE1F88E" w16cid:durableId="22B5B63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A6C808" w14:textId="77777777" w:rsidR="00B07AFE" w:rsidRDefault="00B07AFE" w:rsidP="001D4089">
      <w:r>
        <w:separator/>
      </w:r>
    </w:p>
  </w:endnote>
  <w:endnote w:type="continuationSeparator" w:id="0">
    <w:p w14:paraId="0EB4B1E3" w14:textId="77777777" w:rsidR="00B07AFE" w:rsidRDefault="00B07AFE" w:rsidP="001D4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Helvetica Neue">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93943D" w14:textId="77777777" w:rsidR="00B07AFE" w:rsidRDefault="00B07AFE" w:rsidP="001D4089">
      <w:r>
        <w:separator/>
      </w:r>
    </w:p>
  </w:footnote>
  <w:footnote w:type="continuationSeparator" w:id="0">
    <w:p w14:paraId="5E03CA1E" w14:textId="77777777" w:rsidR="00B07AFE" w:rsidRDefault="00B07AFE" w:rsidP="001D408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E2E4D"/>
    <w:multiLevelType w:val="multilevel"/>
    <w:tmpl w:val="129C5206"/>
    <w:lvl w:ilvl="0">
      <w:start w:val="1"/>
      <w:numFmt w:val="upperRoman"/>
      <w:pStyle w:val="IMS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D4D7444"/>
    <w:multiLevelType w:val="multilevel"/>
    <w:tmpl w:val="E4401922"/>
    <w:lvl w:ilvl="0">
      <w:start w:val="1"/>
      <w:numFmt w:val="decimal"/>
      <w:lvlText w:val="%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B7352FB"/>
    <w:multiLevelType w:val="hybridMultilevel"/>
    <w:tmpl w:val="67F468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59D5E16"/>
    <w:multiLevelType w:val="hybridMultilevel"/>
    <w:tmpl w:val="BAA4A12E"/>
    <w:lvl w:ilvl="0" w:tplc="68840B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CB3242A"/>
    <w:multiLevelType w:val="hybridMultilevel"/>
    <w:tmpl w:val="0D0CEAAC"/>
    <w:lvl w:ilvl="0" w:tplc="666A5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3"/>
  </w:num>
  <w:num w:numId="4">
    <w:abstractNumId w:val="0"/>
  </w:num>
  <w:num w:numId="5">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顾 昌展">
    <w15:presenceInfo w15:providerId="Windows Live" w15:userId="dcbc62aaa65c92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AU" w:vendorID="64" w:dllVersion="6" w:nlCheck="1" w:checkStyle="0"/>
  <w:activeWritingStyle w:appName="MSWord" w:lang="en-US" w:vendorID="64" w:dllVersion="4096" w:nlCheck="1" w:checkStyle="0"/>
  <w:activeWritingStyle w:appName="MSWord" w:lang="zh-CN" w:vendorID="64" w:dllVersion="0" w:nlCheck="1" w:checkStyle="1"/>
  <w:activeWritingStyle w:appName="MSWord" w:lang="en-US" w:vendorID="64" w:dllVersion="131078" w:nlCheck="1" w:checkStyle="0"/>
  <w:activeWritingStyle w:appName="MSWord" w:lang="zh-CN"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3646"/>
    <w:rsid w:val="0003257A"/>
    <w:rsid w:val="000422F7"/>
    <w:rsid w:val="00043304"/>
    <w:rsid w:val="00051E77"/>
    <w:rsid w:val="0005322A"/>
    <w:rsid w:val="00056E29"/>
    <w:rsid w:val="000758E7"/>
    <w:rsid w:val="000773DE"/>
    <w:rsid w:val="000822EB"/>
    <w:rsid w:val="00082F0F"/>
    <w:rsid w:val="00092457"/>
    <w:rsid w:val="00094D30"/>
    <w:rsid w:val="00097623"/>
    <w:rsid w:val="00097FE8"/>
    <w:rsid w:val="000A25CA"/>
    <w:rsid w:val="000A792F"/>
    <w:rsid w:val="000C3353"/>
    <w:rsid w:val="000C47F5"/>
    <w:rsid w:val="000C7651"/>
    <w:rsid w:val="000F2498"/>
    <w:rsid w:val="0010093D"/>
    <w:rsid w:val="00116406"/>
    <w:rsid w:val="00121947"/>
    <w:rsid w:val="00154CD0"/>
    <w:rsid w:val="00163BCB"/>
    <w:rsid w:val="001650B8"/>
    <w:rsid w:val="001664B0"/>
    <w:rsid w:val="0018087F"/>
    <w:rsid w:val="00180E83"/>
    <w:rsid w:val="001947F9"/>
    <w:rsid w:val="001C5E5B"/>
    <w:rsid w:val="001D0CDF"/>
    <w:rsid w:val="001D4089"/>
    <w:rsid w:val="001E750C"/>
    <w:rsid w:val="001F0A2D"/>
    <w:rsid w:val="001F2E2F"/>
    <w:rsid w:val="001F3519"/>
    <w:rsid w:val="00200F77"/>
    <w:rsid w:val="0020471D"/>
    <w:rsid w:val="00205B4D"/>
    <w:rsid w:val="00212875"/>
    <w:rsid w:val="00216E2A"/>
    <w:rsid w:val="00217276"/>
    <w:rsid w:val="00220C68"/>
    <w:rsid w:val="00221E75"/>
    <w:rsid w:val="00227281"/>
    <w:rsid w:val="002423D7"/>
    <w:rsid w:val="00243721"/>
    <w:rsid w:val="002456AE"/>
    <w:rsid w:val="0025373C"/>
    <w:rsid w:val="00257219"/>
    <w:rsid w:val="002775E6"/>
    <w:rsid w:val="002826B8"/>
    <w:rsid w:val="002C170A"/>
    <w:rsid w:val="002C68D9"/>
    <w:rsid w:val="002D423F"/>
    <w:rsid w:val="002D7213"/>
    <w:rsid w:val="003005A1"/>
    <w:rsid w:val="00313DA8"/>
    <w:rsid w:val="0031713A"/>
    <w:rsid w:val="00331E2D"/>
    <w:rsid w:val="003320A4"/>
    <w:rsid w:val="003556CD"/>
    <w:rsid w:val="003750BD"/>
    <w:rsid w:val="00387168"/>
    <w:rsid w:val="003950D6"/>
    <w:rsid w:val="003B4EFC"/>
    <w:rsid w:val="003C0444"/>
    <w:rsid w:val="003D102A"/>
    <w:rsid w:val="003D4097"/>
    <w:rsid w:val="003F7F43"/>
    <w:rsid w:val="00401E1F"/>
    <w:rsid w:val="004266EF"/>
    <w:rsid w:val="004337F3"/>
    <w:rsid w:val="0043625B"/>
    <w:rsid w:val="00457D62"/>
    <w:rsid w:val="00481FC2"/>
    <w:rsid w:val="00486324"/>
    <w:rsid w:val="00495A53"/>
    <w:rsid w:val="00497006"/>
    <w:rsid w:val="004A0265"/>
    <w:rsid w:val="004B7666"/>
    <w:rsid w:val="004D208D"/>
    <w:rsid w:val="004F3AE1"/>
    <w:rsid w:val="00503635"/>
    <w:rsid w:val="0051497B"/>
    <w:rsid w:val="00531AA4"/>
    <w:rsid w:val="00540FE9"/>
    <w:rsid w:val="00555D68"/>
    <w:rsid w:val="00561E90"/>
    <w:rsid w:val="00563654"/>
    <w:rsid w:val="00563709"/>
    <w:rsid w:val="00566FCD"/>
    <w:rsid w:val="00592E43"/>
    <w:rsid w:val="005A526E"/>
    <w:rsid w:val="005A7EF2"/>
    <w:rsid w:val="005C4349"/>
    <w:rsid w:val="005C495C"/>
    <w:rsid w:val="005C5F41"/>
    <w:rsid w:val="005D160B"/>
    <w:rsid w:val="005E0ACA"/>
    <w:rsid w:val="00611E1C"/>
    <w:rsid w:val="00612B95"/>
    <w:rsid w:val="00616EA2"/>
    <w:rsid w:val="00634CC5"/>
    <w:rsid w:val="00637634"/>
    <w:rsid w:val="00642BD4"/>
    <w:rsid w:val="00646743"/>
    <w:rsid w:val="00651EBE"/>
    <w:rsid w:val="00665E1D"/>
    <w:rsid w:val="00677D61"/>
    <w:rsid w:val="00682521"/>
    <w:rsid w:val="006931CA"/>
    <w:rsid w:val="00693D25"/>
    <w:rsid w:val="006A1735"/>
    <w:rsid w:val="006A3D4B"/>
    <w:rsid w:val="006D4F9D"/>
    <w:rsid w:val="006E73CB"/>
    <w:rsid w:val="006E7C91"/>
    <w:rsid w:val="00700E4F"/>
    <w:rsid w:val="00701677"/>
    <w:rsid w:val="007029F2"/>
    <w:rsid w:val="0070651B"/>
    <w:rsid w:val="00720162"/>
    <w:rsid w:val="007206A6"/>
    <w:rsid w:val="00724A9E"/>
    <w:rsid w:val="00731247"/>
    <w:rsid w:val="007350A9"/>
    <w:rsid w:val="00761D48"/>
    <w:rsid w:val="00796154"/>
    <w:rsid w:val="007A3E17"/>
    <w:rsid w:val="007A6781"/>
    <w:rsid w:val="007B6749"/>
    <w:rsid w:val="007C1A85"/>
    <w:rsid w:val="007C271B"/>
    <w:rsid w:val="007C34B6"/>
    <w:rsid w:val="007D02D9"/>
    <w:rsid w:val="007E722E"/>
    <w:rsid w:val="00802059"/>
    <w:rsid w:val="00824391"/>
    <w:rsid w:val="00825532"/>
    <w:rsid w:val="00844583"/>
    <w:rsid w:val="00846E1D"/>
    <w:rsid w:val="00854669"/>
    <w:rsid w:val="00861E55"/>
    <w:rsid w:val="008717FC"/>
    <w:rsid w:val="00876DC0"/>
    <w:rsid w:val="008814FB"/>
    <w:rsid w:val="00881D3C"/>
    <w:rsid w:val="008966BA"/>
    <w:rsid w:val="008A18A6"/>
    <w:rsid w:val="008A78F3"/>
    <w:rsid w:val="008B4730"/>
    <w:rsid w:val="008D6BA5"/>
    <w:rsid w:val="008E2B8C"/>
    <w:rsid w:val="008E3676"/>
    <w:rsid w:val="008E52E5"/>
    <w:rsid w:val="00901F58"/>
    <w:rsid w:val="009026B5"/>
    <w:rsid w:val="00915E27"/>
    <w:rsid w:val="00920AA0"/>
    <w:rsid w:val="00933646"/>
    <w:rsid w:val="00935CAF"/>
    <w:rsid w:val="0094166E"/>
    <w:rsid w:val="00941C5C"/>
    <w:rsid w:val="00943DF9"/>
    <w:rsid w:val="00954A2F"/>
    <w:rsid w:val="00954F73"/>
    <w:rsid w:val="009553EC"/>
    <w:rsid w:val="00965B70"/>
    <w:rsid w:val="0097352D"/>
    <w:rsid w:val="00973DB2"/>
    <w:rsid w:val="0097683A"/>
    <w:rsid w:val="009849E5"/>
    <w:rsid w:val="00987CF7"/>
    <w:rsid w:val="00995F76"/>
    <w:rsid w:val="009B2499"/>
    <w:rsid w:val="009E0DD5"/>
    <w:rsid w:val="009F0093"/>
    <w:rsid w:val="009F6B85"/>
    <w:rsid w:val="009F7963"/>
    <w:rsid w:val="00A10471"/>
    <w:rsid w:val="00A10B80"/>
    <w:rsid w:val="00A14F3D"/>
    <w:rsid w:val="00A2206E"/>
    <w:rsid w:val="00A32967"/>
    <w:rsid w:val="00A32D53"/>
    <w:rsid w:val="00A4516E"/>
    <w:rsid w:val="00A45C03"/>
    <w:rsid w:val="00A53660"/>
    <w:rsid w:val="00A577B0"/>
    <w:rsid w:val="00A62507"/>
    <w:rsid w:val="00A657FB"/>
    <w:rsid w:val="00A7152F"/>
    <w:rsid w:val="00A9513F"/>
    <w:rsid w:val="00AA1754"/>
    <w:rsid w:val="00AA1CFF"/>
    <w:rsid w:val="00AE00FF"/>
    <w:rsid w:val="00AE0440"/>
    <w:rsid w:val="00AE2E6A"/>
    <w:rsid w:val="00AE5051"/>
    <w:rsid w:val="00AE512F"/>
    <w:rsid w:val="00AE6FC4"/>
    <w:rsid w:val="00AF29F5"/>
    <w:rsid w:val="00AF7329"/>
    <w:rsid w:val="00B07AFE"/>
    <w:rsid w:val="00B1244A"/>
    <w:rsid w:val="00B13C56"/>
    <w:rsid w:val="00B222A2"/>
    <w:rsid w:val="00B26184"/>
    <w:rsid w:val="00B26D97"/>
    <w:rsid w:val="00B30577"/>
    <w:rsid w:val="00B6416F"/>
    <w:rsid w:val="00B76735"/>
    <w:rsid w:val="00B7748B"/>
    <w:rsid w:val="00B829F8"/>
    <w:rsid w:val="00B86C99"/>
    <w:rsid w:val="00B91F24"/>
    <w:rsid w:val="00BB273C"/>
    <w:rsid w:val="00BB5117"/>
    <w:rsid w:val="00BE0610"/>
    <w:rsid w:val="00BE6B5E"/>
    <w:rsid w:val="00BF7820"/>
    <w:rsid w:val="00C067C5"/>
    <w:rsid w:val="00C2605D"/>
    <w:rsid w:val="00C46975"/>
    <w:rsid w:val="00C708D7"/>
    <w:rsid w:val="00C7220A"/>
    <w:rsid w:val="00C93BAD"/>
    <w:rsid w:val="00C971B9"/>
    <w:rsid w:val="00CB0880"/>
    <w:rsid w:val="00CD3B5D"/>
    <w:rsid w:val="00CD4DBE"/>
    <w:rsid w:val="00D248DF"/>
    <w:rsid w:val="00D30610"/>
    <w:rsid w:val="00D3572D"/>
    <w:rsid w:val="00D41433"/>
    <w:rsid w:val="00D45439"/>
    <w:rsid w:val="00D45E7A"/>
    <w:rsid w:val="00D664C2"/>
    <w:rsid w:val="00D71A74"/>
    <w:rsid w:val="00D74073"/>
    <w:rsid w:val="00DA76FD"/>
    <w:rsid w:val="00DA7AEC"/>
    <w:rsid w:val="00DD76F5"/>
    <w:rsid w:val="00DD7964"/>
    <w:rsid w:val="00DE2FBE"/>
    <w:rsid w:val="00DE30FE"/>
    <w:rsid w:val="00E068B8"/>
    <w:rsid w:val="00E140BE"/>
    <w:rsid w:val="00E14309"/>
    <w:rsid w:val="00E47515"/>
    <w:rsid w:val="00E51303"/>
    <w:rsid w:val="00E67748"/>
    <w:rsid w:val="00E70C1A"/>
    <w:rsid w:val="00E816FA"/>
    <w:rsid w:val="00E842CD"/>
    <w:rsid w:val="00E93AA4"/>
    <w:rsid w:val="00E95735"/>
    <w:rsid w:val="00E95CD4"/>
    <w:rsid w:val="00ED5BDC"/>
    <w:rsid w:val="00ED65F2"/>
    <w:rsid w:val="00F033BD"/>
    <w:rsid w:val="00F36484"/>
    <w:rsid w:val="00F529DC"/>
    <w:rsid w:val="00F53810"/>
    <w:rsid w:val="00F54C9F"/>
    <w:rsid w:val="00F618BA"/>
    <w:rsid w:val="00F62644"/>
    <w:rsid w:val="00F65780"/>
    <w:rsid w:val="00FB4024"/>
    <w:rsid w:val="00FD26EF"/>
    <w:rsid w:val="00FD2FE1"/>
    <w:rsid w:val="00FF28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F288610"/>
  <w14:defaultImageDpi w14:val="300"/>
  <w15:docId w15:val="{D9FBB122-91BE-4F1B-89EF-34A3D93EA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4D30"/>
    <w:pPr>
      <w:adjustRightInd w:val="0"/>
    </w:pPr>
    <w:rPr>
      <w:sz w:val="24"/>
      <w:szCs w:val="24"/>
    </w:rPr>
  </w:style>
  <w:style w:type="paragraph" w:styleId="1">
    <w:name w:val="heading 1"/>
    <w:basedOn w:val="a"/>
    <w:next w:val="a"/>
    <w:link w:val="10"/>
    <w:qFormat/>
    <w:rsid w:val="007206A6"/>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qFormat/>
    <w:rsid w:val="007206A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A7152F"/>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C067C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220C68"/>
    <w:rPr>
      <w:color w:val="0000FF"/>
      <w:u w:val="single"/>
    </w:rPr>
  </w:style>
  <w:style w:type="paragraph" w:styleId="a4">
    <w:name w:val="Balloon Text"/>
    <w:basedOn w:val="a"/>
    <w:link w:val="a5"/>
    <w:rsid w:val="00DA7AEC"/>
    <w:rPr>
      <w:rFonts w:ascii="Tahoma" w:hAnsi="Tahoma" w:cs="Tahoma"/>
      <w:sz w:val="16"/>
      <w:szCs w:val="16"/>
    </w:rPr>
  </w:style>
  <w:style w:type="character" w:customStyle="1" w:styleId="a5">
    <w:name w:val="批注框文本 字符"/>
    <w:basedOn w:val="a0"/>
    <w:link w:val="a4"/>
    <w:rsid w:val="00DA7AEC"/>
    <w:rPr>
      <w:rFonts w:ascii="Tahoma" w:hAnsi="Tahoma" w:cs="Tahoma"/>
      <w:sz w:val="16"/>
      <w:szCs w:val="16"/>
    </w:rPr>
  </w:style>
  <w:style w:type="character" w:styleId="a6">
    <w:name w:val="annotation reference"/>
    <w:basedOn w:val="a0"/>
    <w:rsid w:val="008A78F3"/>
    <w:rPr>
      <w:sz w:val="16"/>
      <w:szCs w:val="16"/>
    </w:rPr>
  </w:style>
  <w:style w:type="paragraph" w:styleId="a7">
    <w:name w:val="annotation text"/>
    <w:basedOn w:val="a"/>
    <w:link w:val="a8"/>
    <w:rsid w:val="008A78F3"/>
    <w:rPr>
      <w:sz w:val="20"/>
      <w:szCs w:val="20"/>
    </w:rPr>
  </w:style>
  <w:style w:type="character" w:customStyle="1" w:styleId="a8">
    <w:name w:val="批注文字 字符"/>
    <w:basedOn w:val="a0"/>
    <w:link w:val="a7"/>
    <w:rsid w:val="008A78F3"/>
  </w:style>
  <w:style w:type="paragraph" w:styleId="a9">
    <w:name w:val="annotation subject"/>
    <w:basedOn w:val="a7"/>
    <w:next w:val="a7"/>
    <w:link w:val="aa"/>
    <w:rsid w:val="008A78F3"/>
    <w:rPr>
      <w:b/>
      <w:bCs/>
    </w:rPr>
  </w:style>
  <w:style w:type="character" w:customStyle="1" w:styleId="aa">
    <w:name w:val="批注主题 字符"/>
    <w:basedOn w:val="a8"/>
    <w:link w:val="a9"/>
    <w:rsid w:val="008A78F3"/>
    <w:rPr>
      <w:b/>
      <w:bCs/>
    </w:rPr>
  </w:style>
  <w:style w:type="paragraph" w:styleId="ab">
    <w:name w:val="List Paragraph"/>
    <w:basedOn w:val="a"/>
    <w:uiPriority w:val="34"/>
    <w:qFormat/>
    <w:rsid w:val="00A9513F"/>
    <w:pPr>
      <w:ind w:firstLineChars="200" w:firstLine="420"/>
    </w:pPr>
  </w:style>
  <w:style w:type="paragraph" w:styleId="ac">
    <w:name w:val="header"/>
    <w:basedOn w:val="a"/>
    <w:link w:val="ad"/>
    <w:unhideWhenUsed/>
    <w:rsid w:val="001D4089"/>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rsid w:val="001D4089"/>
    <w:rPr>
      <w:sz w:val="18"/>
      <w:szCs w:val="18"/>
    </w:rPr>
  </w:style>
  <w:style w:type="paragraph" w:styleId="ae">
    <w:name w:val="footer"/>
    <w:basedOn w:val="a"/>
    <w:link w:val="af"/>
    <w:unhideWhenUsed/>
    <w:rsid w:val="001D4089"/>
    <w:pPr>
      <w:tabs>
        <w:tab w:val="center" w:pos="4153"/>
        <w:tab w:val="right" w:pos="8306"/>
      </w:tabs>
      <w:snapToGrid w:val="0"/>
    </w:pPr>
    <w:rPr>
      <w:sz w:val="18"/>
      <w:szCs w:val="18"/>
    </w:rPr>
  </w:style>
  <w:style w:type="character" w:customStyle="1" w:styleId="af">
    <w:name w:val="页脚 字符"/>
    <w:basedOn w:val="a0"/>
    <w:link w:val="ae"/>
    <w:rsid w:val="001D4089"/>
    <w:rPr>
      <w:sz w:val="18"/>
      <w:szCs w:val="18"/>
    </w:rPr>
  </w:style>
  <w:style w:type="character" w:customStyle="1" w:styleId="10">
    <w:name w:val="标题 1 字符"/>
    <w:basedOn w:val="a0"/>
    <w:link w:val="1"/>
    <w:rsid w:val="007206A6"/>
    <w:rPr>
      <w:b/>
      <w:bCs/>
      <w:kern w:val="44"/>
      <w:sz w:val="44"/>
      <w:szCs w:val="44"/>
    </w:rPr>
  </w:style>
  <w:style w:type="paragraph" w:customStyle="1" w:styleId="21">
    <w:name w:val="标题2"/>
    <w:basedOn w:val="2"/>
    <w:link w:val="22"/>
    <w:qFormat/>
    <w:rsid w:val="007206A6"/>
    <w:rPr>
      <w:rFonts w:ascii="Times New Roman" w:eastAsia="宋体" w:hAnsi="Times New Roman"/>
      <w:sz w:val="30"/>
      <w:lang w:eastAsia="zh-CN"/>
    </w:rPr>
  </w:style>
  <w:style w:type="paragraph" w:customStyle="1" w:styleId="31">
    <w:name w:val="标题3"/>
    <w:basedOn w:val="3"/>
    <w:link w:val="32"/>
    <w:qFormat/>
    <w:rsid w:val="00A7152F"/>
    <w:rPr>
      <w:sz w:val="28"/>
      <w:lang w:eastAsia="zh-CN"/>
    </w:rPr>
  </w:style>
  <w:style w:type="character" w:customStyle="1" w:styleId="22">
    <w:name w:val="标题2 字符"/>
    <w:basedOn w:val="a0"/>
    <w:link w:val="21"/>
    <w:rsid w:val="007206A6"/>
    <w:rPr>
      <w:rFonts w:cstheme="majorBidi"/>
      <w:b/>
      <w:bCs/>
      <w:sz w:val="30"/>
      <w:szCs w:val="32"/>
      <w:lang w:eastAsia="zh-CN"/>
    </w:rPr>
  </w:style>
  <w:style w:type="character" w:customStyle="1" w:styleId="20">
    <w:name w:val="标题 2 字符"/>
    <w:basedOn w:val="a0"/>
    <w:link w:val="2"/>
    <w:semiHidden/>
    <w:rsid w:val="007206A6"/>
    <w:rPr>
      <w:rFonts w:asciiTheme="majorHAnsi" w:eastAsiaTheme="majorEastAsia" w:hAnsiTheme="majorHAnsi" w:cstheme="majorBidi"/>
      <w:b/>
      <w:bCs/>
      <w:sz w:val="32"/>
      <w:szCs w:val="32"/>
    </w:rPr>
  </w:style>
  <w:style w:type="paragraph" w:styleId="af0">
    <w:name w:val="Normal (Web)"/>
    <w:basedOn w:val="a"/>
    <w:uiPriority w:val="99"/>
    <w:semiHidden/>
    <w:unhideWhenUsed/>
    <w:rsid w:val="00C067C5"/>
    <w:pPr>
      <w:spacing w:before="100" w:beforeAutospacing="1" w:after="100" w:afterAutospacing="1"/>
    </w:pPr>
    <w:rPr>
      <w:rFonts w:ascii="宋体" w:hAnsi="宋体" w:cs="宋体"/>
      <w:lang w:eastAsia="zh-CN"/>
    </w:rPr>
  </w:style>
  <w:style w:type="character" w:customStyle="1" w:styleId="30">
    <w:name w:val="标题 3 字符"/>
    <w:basedOn w:val="a0"/>
    <w:link w:val="3"/>
    <w:semiHidden/>
    <w:rsid w:val="00A7152F"/>
    <w:rPr>
      <w:b/>
      <w:bCs/>
      <w:sz w:val="32"/>
      <w:szCs w:val="32"/>
    </w:rPr>
  </w:style>
  <w:style w:type="character" w:customStyle="1" w:styleId="32">
    <w:name w:val="标题3 字符"/>
    <w:basedOn w:val="30"/>
    <w:link w:val="31"/>
    <w:rsid w:val="00A7152F"/>
    <w:rPr>
      <w:b/>
      <w:bCs/>
      <w:sz w:val="28"/>
      <w:szCs w:val="32"/>
      <w:lang w:eastAsia="zh-CN"/>
    </w:rPr>
  </w:style>
  <w:style w:type="character" w:customStyle="1" w:styleId="40">
    <w:name w:val="标题 4 字符"/>
    <w:basedOn w:val="a0"/>
    <w:link w:val="4"/>
    <w:semiHidden/>
    <w:rsid w:val="00C067C5"/>
    <w:rPr>
      <w:rFonts w:asciiTheme="majorHAnsi" w:eastAsiaTheme="majorEastAsia" w:hAnsiTheme="majorHAnsi" w:cstheme="majorBidi"/>
      <w:b/>
      <w:bCs/>
      <w:sz w:val="28"/>
      <w:szCs w:val="28"/>
    </w:rPr>
  </w:style>
  <w:style w:type="character" w:styleId="af1">
    <w:name w:val="Placeholder Text"/>
    <w:basedOn w:val="a0"/>
    <w:uiPriority w:val="99"/>
    <w:semiHidden/>
    <w:rsid w:val="00043304"/>
    <w:rPr>
      <w:color w:val="808080"/>
    </w:rPr>
  </w:style>
  <w:style w:type="paragraph" w:customStyle="1" w:styleId="41">
    <w:name w:val="标题4"/>
    <w:basedOn w:val="4"/>
    <w:link w:val="42"/>
    <w:qFormat/>
    <w:rsid w:val="00F033BD"/>
    <w:pPr>
      <w:spacing w:line="480" w:lineRule="auto"/>
      <w:ind w:firstLineChars="100" w:firstLine="240"/>
    </w:pPr>
    <w:rPr>
      <w:rFonts w:ascii="Times New Roman" w:eastAsia="宋体" w:hAnsi="Times New Roman"/>
      <w:iCs/>
      <w:sz w:val="24"/>
      <w:lang w:eastAsia="zh-CN"/>
    </w:rPr>
  </w:style>
  <w:style w:type="paragraph" w:styleId="af2">
    <w:name w:val="Date"/>
    <w:basedOn w:val="a"/>
    <w:next w:val="a"/>
    <w:link w:val="af3"/>
    <w:rsid w:val="003C0444"/>
    <w:pPr>
      <w:ind w:leftChars="2500" w:left="100"/>
    </w:pPr>
  </w:style>
  <w:style w:type="character" w:customStyle="1" w:styleId="42">
    <w:name w:val="标题4 字符"/>
    <w:basedOn w:val="40"/>
    <w:link w:val="41"/>
    <w:rsid w:val="00F033BD"/>
    <w:rPr>
      <w:rFonts w:asciiTheme="majorHAnsi" w:eastAsiaTheme="majorEastAsia" w:hAnsiTheme="majorHAnsi" w:cstheme="majorBidi"/>
      <w:b/>
      <w:bCs/>
      <w:iCs/>
      <w:sz w:val="24"/>
      <w:szCs w:val="28"/>
      <w:lang w:eastAsia="zh-CN"/>
    </w:rPr>
  </w:style>
  <w:style w:type="character" w:customStyle="1" w:styleId="af3">
    <w:name w:val="日期 字符"/>
    <w:basedOn w:val="a0"/>
    <w:link w:val="af2"/>
    <w:rsid w:val="003C0444"/>
    <w:rPr>
      <w:sz w:val="24"/>
      <w:szCs w:val="24"/>
    </w:rPr>
  </w:style>
  <w:style w:type="paragraph" w:customStyle="1" w:styleId="IMSParagraph">
    <w:name w:val="IMS Paragraph"/>
    <w:basedOn w:val="a"/>
    <w:link w:val="IMSParagraphChar"/>
    <w:qFormat/>
    <w:rsid w:val="00051E77"/>
    <w:pPr>
      <w:snapToGrid w:val="0"/>
      <w:ind w:firstLine="289"/>
      <w:jc w:val="both"/>
    </w:pPr>
    <w:rPr>
      <w:sz w:val="20"/>
      <w:lang w:val="en-AU" w:eastAsia="zh-CN"/>
    </w:rPr>
  </w:style>
  <w:style w:type="paragraph" w:customStyle="1" w:styleId="IMSHeading1">
    <w:name w:val="IMS Heading 1"/>
    <w:basedOn w:val="a"/>
    <w:next w:val="IMSParagraph"/>
    <w:qFormat/>
    <w:rsid w:val="00051E77"/>
    <w:pPr>
      <w:numPr>
        <w:numId w:val="4"/>
      </w:numPr>
      <w:tabs>
        <w:tab w:val="clear" w:pos="288"/>
        <w:tab w:val="left" w:pos="289"/>
        <w:tab w:val="left" w:pos="403"/>
        <w:tab w:val="left" w:pos="516"/>
        <w:tab w:val="left" w:pos="629"/>
        <w:tab w:val="left" w:pos="743"/>
      </w:tabs>
      <w:snapToGrid w:val="0"/>
      <w:spacing w:before="180" w:after="60"/>
      <w:ind w:left="0" w:firstLine="0"/>
      <w:jc w:val="center"/>
    </w:pPr>
    <w:rPr>
      <w:smallCaps/>
      <w:sz w:val="20"/>
      <w:lang w:val="en-AU" w:eastAsia="zh-CN"/>
    </w:rPr>
  </w:style>
  <w:style w:type="character" w:customStyle="1" w:styleId="IMSParagraphChar">
    <w:name w:val="IMS Paragraph Char"/>
    <w:basedOn w:val="a0"/>
    <w:link w:val="IMSParagraph"/>
    <w:rsid w:val="00051E77"/>
    <w:rPr>
      <w:szCs w:val="24"/>
      <w:lang w:val="en-AU" w:eastAsia="zh-CN"/>
    </w:rPr>
  </w:style>
  <w:style w:type="character" w:styleId="af4">
    <w:name w:val="Strong"/>
    <w:basedOn w:val="a0"/>
    <w:qFormat/>
    <w:rsid w:val="004266EF"/>
    <w:rPr>
      <w:b/>
      <w:bCs/>
    </w:rPr>
  </w:style>
  <w:style w:type="paragraph" w:customStyle="1" w:styleId="555-">
    <w:name w:val="555-正文"/>
    <w:basedOn w:val="a"/>
    <w:qFormat/>
    <w:rsid w:val="003B4EFC"/>
    <w:pPr>
      <w:widowControl w:val="0"/>
      <w:adjustRightInd/>
      <w:spacing w:line="400" w:lineRule="exact"/>
      <w:ind w:firstLineChars="200" w:firstLine="200"/>
      <w:jc w:val="both"/>
    </w:pPr>
    <w:rPr>
      <w:color w:val="000000"/>
      <w:kern w:val="2"/>
      <w:lang w:eastAsia="zh-CN"/>
    </w:rPr>
  </w:style>
  <w:style w:type="table" w:customStyle="1" w:styleId="MTEBNumberedEquation">
    <w:name w:val="MTEBNumberedEquation"/>
    <w:basedOn w:val="a1"/>
    <w:rsid w:val="00563709"/>
    <w:rPr>
      <w:rFonts w:asciiTheme="minorHAnsi" w:eastAsiaTheme="minorEastAsia" w:hAnsiTheme="minorHAnsi" w:cstheme="minorBidi"/>
      <w:kern w:val="2"/>
      <w:sz w:val="21"/>
      <w:szCs w:val="22"/>
      <w:lang w:eastAsia="zh-CN"/>
    </w:rPr>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3-3">
    <w:name w:val="3-3级"/>
    <w:basedOn w:val="a"/>
    <w:qFormat/>
    <w:rsid w:val="00563709"/>
    <w:pPr>
      <w:keepNext/>
      <w:widowControl w:val="0"/>
      <w:adjustRightInd/>
      <w:spacing w:before="240" w:after="120" w:line="400" w:lineRule="atLeast"/>
      <w:jc w:val="both"/>
      <w:outlineLvl w:val="2"/>
    </w:pPr>
    <w:rPr>
      <w:rFonts w:eastAsia="黑体"/>
      <w:kern w:val="2"/>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122111">
      <w:bodyDiv w:val="1"/>
      <w:marLeft w:val="0"/>
      <w:marRight w:val="0"/>
      <w:marTop w:val="0"/>
      <w:marBottom w:val="0"/>
      <w:divBdr>
        <w:top w:val="none" w:sz="0" w:space="0" w:color="auto"/>
        <w:left w:val="none" w:sz="0" w:space="0" w:color="auto"/>
        <w:bottom w:val="none" w:sz="0" w:space="0" w:color="auto"/>
        <w:right w:val="none" w:sz="0" w:space="0" w:color="auto"/>
      </w:divBdr>
      <w:divsChild>
        <w:div w:id="990133951">
          <w:marLeft w:val="0"/>
          <w:marRight w:val="0"/>
          <w:marTop w:val="90"/>
          <w:marBottom w:val="90"/>
          <w:divBdr>
            <w:top w:val="none" w:sz="0" w:space="0" w:color="auto"/>
            <w:left w:val="none" w:sz="0" w:space="0" w:color="auto"/>
            <w:bottom w:val="none" w:sz="0" w:space="0" w:color="auto"/>
            <w:right w:val="none" w:sz="0" w:space="0" w:color="auto"/>
          </w:divBdr>
        </w:div>
      </w:divsChild>
    </w:div>
    <w:div w:id="775175804">
      <w:bodyDiv w:val="1"/>
      <w:marLeft w:val="0"/>
      <w:marRight w:val="0"/>
      <w:marTop w:val="0"/>
      <w:marBottom w:val="0"/>
      <w:divBdr>
        <w:top w:val="none" w:sz="0" w:space="0" w:color="auto"/>
        <w:left w:val="none" w:sz="0" w:space="0" w:color="auto"/>
        <w:bottom w:val="none" w:sz="0" w:space="0" w:color="auto"/>
        <w:right w:val="none" w:sz="0" w:space="0" w:color="auto"/>
      </w:divBdr>
    </w:div>
    <w:div w:id="874466176">
      <w:bodyDiv w:val="1"/>
      <w:marLeft w:val="0"/>
      <w:marRight w:val="0"/>
      <w:marTop w:val="0"/>
      <w:marBottom w:val="0"/>
      <w:divBdr>
        <w:top w:val="none" w:sz="0" w:space="0" w:color="auto"/>
        <w:left w:val="none" w:sz="0" w:space="0" w:color="auto"/>
        <w:bottom w:val="none" w:sz="0" w:space="0" w:color="auto"/>
        <w:right w:val="none" w:sz="0" w:space="0" w:color="auto"/>
      </w:divBdr>
    </w:div>
    <w:div w:id="1064569970">
      <w:bodyDiv w:val="1"/>
      <w:marLeft w:val="0"/>
      <w:marRight w:val="0"/>
      <w:marTop w:val="0"/>
      <w:marBottom w:val="0"/>
      <w:divBdr>
        <w:top w:val="none" w:sz="0" w:space="0" w:color="auto"/>
        <w:left w:val="none" w:sz="0" w:space="0" w:color="auto"/>
        <w:bottom w:val="none" w:sz="0" w:space="0" w:color="auto"/>
        <w:right w:val="none" w:sz="0" w:space="0" w:color="auto"/>
      </w:divBdr>
    </w:div>
    <w:div w:id="1654410710">
      <w:bodyDiv w:val="1"/>
      <w:marLeft w:val="0"/>
      <w:marRight w:val="0"/>
      <w:marTop w:val="0"/>
      <w:marBottom w:val="0"/>
      <w:divBdr>
        <w:top w:val="none" w:sz="0" w:space="0" w:color="auto"/>
        <w:left w:val="none" w:sz="0" w:space="0" w:color="auto"/>
        <w:bottom w:val="none" w:sz="0" w:space="0" w:color="auto"/>
        <w:right w:val="none" w:sz="0" w:space="0" w:color="auto"/>
      </w:divBdr>
    </w:div>
    <w:div w:id="1898398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microsoft.com/office/2011/relationships/people" Target="peop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30</Pages>
  <Words>7730</Words>
  <Characters>44067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Chapter # Chapter Title</vt:lpstr>
    </vt:vector>
  </TitlesOfParts>
  <Company>Reed Elsevier</Company>
  <LinksUpToDate>false</LinksUpToDate>
  <CharactersWithSpaces>51694</CharactersWithSpaces>
  <SharedDoc>false</SharedDoc>
  <HLinks>
    <vt:vector size="6" baseType="variant">
      <vt:variant>
        <vt:i4>2293788</vt:i4>
      </vt:variant>
      <vt:variant>
        <vt:i4>0</vt:i4>
      </vt:variant>
      <vt:variant>
        <vt:i4>0</vt:i4>
      </vt:variant>
      <vt:variant>
        <vt:i4>5</vt:i4>
      </vt:variant>
      <vt:variant>
        <vt:lpwstr>mailto:larry@guardiandf.com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 Chapter Title</dc:title>
  <dc:subject/>
  <dc:creator>Lars Daniel</dc:creator>
  <cp:keywords/>
  <dc:description/>
  <cp:lastModifiedBy>刘劲涛</cp:lastModifiedBy>
  <cp:revision>8</cp:revision>
  <cp:lastPrinted>2016-01-25T03:51:00Z</cp:lastPrinted>
  <dcterms:created xsi:type="dcterms:W3CDTF">2020-07-12T08:20:00Z</dcterms:created>
  <dcterms:modified xsi:type="dcterms:W3CDTF">2020-07-12T12:13:00Z</dcterms:modified>
</cp:coreProperties>
</file>